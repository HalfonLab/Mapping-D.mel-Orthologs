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5CD41" w14:textId="6547E9F0" w:rsidR="002266C9" w:rsidRDefault="002266C9" w:rsidP="00304AE6">
      <w:pPr>
        <w:pStyle w:val="Heading3"/>
      </w:pPr>
      <w:r>
        <w:t>Part of Hasiba Asma’s dissertation: Chapter 2 (Section 2.2.5)</w:t>
      </w:r>
    </w:p>
    <w:p w14:paraId="5BCD05DC" w14:textId="7363DE58" w:rsidR="00304AE6" w:rsidRDefault="00304AE6" w:rsidP="00304AE6">
      <w:pPr>
        <w:pStyle w:val="Heading3"/>
      </w:pPr>
      <w:r>
        <w:t>2.2.</w:t>
      </w:r>
      <w:proofErr w:type="gramStart"/>
      <w:r>
        <w:t>5.Orthology</w:t>
      </w:r>
      <w:proofErr w:type="gramEnd"/>
      <w:r>
        <w:t xml:space="preserve"> mapping</w:t>
      </w:r>
    </w:p>
    <w:p w14:paraId="6366B33E" w14:textId="77777777" w:rsidR="00304AE6" w:rsidRDefault="00304AE6" w:rsidP="00304AE6">
      <w:pPr>
        <w:spacing w:line="276" w:lineRule="auto"/>
        <w:jc w:val="both"/>
      </w:pPr>
      <w:r>
        <w:t xml:space="preserve">The main </w:t>
      </w:r>
      <w:commentRangeStart w:id="0"/>
      <w:r>
        <w:t>goal</w:t>
      </w:r>
      <w:commentRangeEnd w:id="0"/>
      <w:r>
        <w:rPr>
          <w:rStyle w:val="CommentReference"/>
        </w:rPr>
        <w:commentReference w:id="0"/>
      </w:r>
      <w:r>
        <w:t xml:space="preserve"> of my research is to trace the evolutionary history of transcriptional enhancers. For this purpose, a set of orthologous enhancers from more than one species is required.</w:t>
      </w:r>
      <w:r w:rsidRPr="00885C1B">
        <w:t xml:space="preserve"> </w:t>
      </w:r>
      <w:r>
        <w:t xml:space="preserve">Having power of cross species prediction using SCRMshaw gave us extensive predicted enhancers from many species of our interest (within Holometabola). After running SCRMshaw, we chose to map the associated genes from each species to their </w:t>
      </w:r>
      <w:r w:rsidRPr="000C23A2">
        <w:rPr>
          <w:i/>
          <w:iCs/>
        </w:rPr>
        <w:t>Drosophila melanogaster</w:t>
      </w:r>
      <w:r w:rsidRPr="00BC40ED">
        <w:t xml:space="preserve"> orthologs</w:t>
      </w:r>
      <w:r>
        <w:t xml:space="preserve"> since </w:t>
      </w:r>
      <w:r w:rsidRPr="00BC40ED">
        <w:t xml:space="preserve">we train our SCRMshaw against known </w:t>
      </w:r>
      <w:r w:rsidRPr="000C23A2">
        <w:rPr>
          <w:i/>
          <w:iCs/>
        </w:rPr>
        <w:t>melanogaster</w:t>
      </w:r>
      <w:r w:rsidRPr="00BC40ED">
        <w:t xml:space="preserve"> enhancers and it is also known to have the most well characterized gene annotation. To accomplish this, I built an </w:t>
      </w:r>
      <w:proofErr w:type="spellStart"/>
      <w:r w:rsidRPr="00BC40ED">
        <w:t>orthology</w:t>
      </w:r>
      <w:proofErr w:type="spellEnd"/>
      <w:r w:rsidRPr="00BC40ED">
        <w:t xml:space="preserve"> mapping pipeline which maps all genes that are associated with each SCRMshaw prediction of respective species to their fly orthologs. </w:t>
      </w:r>
    </w:p>
    <w:p w14:paraId="75F7480F" w14:textId="77777777" w:rsidR="00304AE6" w:rsidRDefault="00304AE6" w:rsidP="00304AE6">
      <w:pPr>
        <w:pStyle w:val="Heading4"/>
      </w:pPr>
      <w:r>
        <w:t>2.2.5.1. Detailed Protocol</w:t>
      </w:r>
    </w:p>
    <w:p w14:paraId="2A944EED" w14:textId="77777777" w:rsidR="00304AE6" w:rsidRDefault="00304AE6" w:rsidP="00304AE6">
      <w:pPr>
        <w:spacing w:line="276" w:lineRule="auto"/>
        <w:jc w:val="both"/>
      </w:pPr>
      <w:r w:rsidRPr="00BC40ED">
        <w:t xml:space="preserve">One of the required files for this pipeline to run is </w:t>
      </w:r>
      <w:r>
        <w:t xml:space="preserve">a FASTA-formatted file of all annotated </w:t>
      </w:r>
      <w:r w:rsidRPr="00BC40ED">
        <w:t>protein</w:t>
      </w:r>
      <w:r>
        <w:t>s</w:t>
      </w:r>
      <w:r w:rsidRPr="00BC40ED">
        <w:t xml:space="preserve">, which </w:t>
      </w:r>
      <w:r>
        <w:t xml:space="preserve">(when available) </w:t>
      </w:r>
      <w:r w:rsidRPr="00BC40ED">
        <w:t xml:space="preserve">can be downloaded from NCBI along with </w:t>
      </w:r>
      <w:r>
        <w:t xml:space="preserve">the </w:t>
      </w:r>
      <w:r w:rsidRPr="00BC40ED">
        <w:t xml:space="preserve">genome </w:t>
      </w:r>
      <w:proofErr w:type="spellStart"/>
      <w:r w:rsidRPr="00BC40ED">
        <w:t>fasta</w:t>
      </w:r>
      <w:proofErr w:type="spellEnd"/>
      <w:r w:rsidRPr="00BC40ED">
        <w:t xml:space="preserve"> and </w:t>
      </w:r>
      <w:r>
        <w:t>GFFv3</w:t>
      </w:r>
      <w:r w:rsidRPr="00BC40ED">
        <w:t xml:space="preserve"> annotation files.  </w:t>
      </w:r>
      <w:r>
        <w:t>The p</w:t>
      </w:r>
      <w:r w:rsidRPr="00BC40ED">
        <w:t xml:space="preserve">rotein </w:t>
      </w:r>
      <w:commentRangeStart w:id="1"/>
      <w:proofErr w:type="spellStart"/>
      <w:r w:rsidRPr="00BC40ED">
        <w:t>fasta</w:t>
      </w:r>
      <w:commentRangeEnd w:id="1"/>
      <w:proofErr w:type="spellEnd"/>
      <w:r>
        <w:rPr>
          <w:rStyle w:val="CommentReference"/>
        </w:rPr>
        <w:commentReference w:id="1"/>
      </w:r>
      <w:r w:rsidRPr="00BC40ED">
        <w:t xml:space="preserve"> file</w:t>
      </w:r>
      <w:r>
        <w:t>s</w:t>
      </w:r>
      <w:r w:rsidRPr="00BC40ED">
        <w:t xml:space="preserve"> of </w:t>
      </w:r>
      <w:r w:rsidRPr="00731241">
        <w:rPr>
          <w:i/>
          <w:iCs/>
        </w:rPr>
        <w:t>D. melanogaster</w:t>
      </w:r>
      <w:r w:rsidRPr="00BC40ED">
        <w:t xml:space="preserve"> and </w:t>
      </w:r>
      <w:r>
        <w:t xml:space="preserve">of the current </w:t>
      </w:r>
      <w:r w:rsidRPr="00BC40ED">
        <w:t xml:space="preserve">species of interest are used as an input to run </w:t>
      </w:r>
      <w:proofErr w:type="spellStart"/>
      <w:r w:rsidRPr="00643AD6">
        <w:rPr>
          <w:i/>
          <w:iCs/>
        </w:rPr>
        <w:t>Orthologer</w:t>
      </w:r>
      <w:proofErr w:type="spellEnd"/>
      <w:r w:rsidRPr="00BC40ED">
        <w:t xml:space="preserve">, </w:t>
      </w:r>
      <w:r>
        <w:t>ortholog-determining software</w:t>
      </w:r>
      <w:r w:rsidRPr="00BC40ED">
        <w:t xml:space="preserve"> from </w:t>
      </w:r>
      <w:r>
        <w:t xml:space="preserve">the </w:t>
      </w:r>
      <w:proofErr w:type="spellStart"/>
      <w:r w:rsidRPr="00BC40ED">
        <w:t>Zdobnov</w:t>
      </w:r>
      <w:proofErr w:type="spellEnd"/>
      <w:r w:rsidRPr="00BC40ED">
        <w:t xml:space="preserve"> lab [</w:t>
      </w:r>
      <w:r w:rsidRPr="00BC40ED">
        <w:rPr>
          <w:highlight w:val="cyan"/>
        </w:rPr>
        <w:t>ref</w:t>
      </w:r>
      <w:r w:rsidRPr="00BC40ED">
        <w:t xml:space="preserve">] </w:t>
      </w:r>
      <w:r>
        <w:t>(</w:t>
      </w:r>
      <w:r w:rsidRPr="00BC40ED">
        <w:t xml:space="preserve">which is the software behind </w:t>
      </w:r>
      <w:proofErr w:type="spellStart"/>
      <w:r w:rsidRPr="00BC40ED">
        <w:t>orthoDB</w:t>
      </w:r>
      <w:proofErr w:type="spellEnd"/>
      <w:r w:rsidRPr="00BC40ED">
        <w:t xml:space="preserve"> [</w:t>
      </w:r>
      <w:r w:rsidRPr="00BC40ED">
        <w:rPr>
          <w:highlight w:val="darkCyan"/>
        </w:rPr>
        <w:t>ref</w:t>
      </w:r>
      <w:r w:rsidRPr="00BC40ED">
        <w:rPr>
          <w:highlight w:val="cyan"/>
        </w:rPr>
        <w:t>]</w:t>
      </w:r>
      <w:r>
        <w:rPr>
          <w:highlight w:val="cyan"/>
        </w:rPr>
        <w:t>)</w:t>
      </w:r>
      <w:r w:rsidRPr="00BC40ED">
        <w:rPr>
          <w:highlight w:val="cyan"/>
        </w:rPr>
        <w:t>.</w:t>
      </w:r>
      <w:r w:rsidRPr="00BC40ED">
        <w:t xml:space="preserve"> </w:t>
      </w:r>
      <w:proofErr w:type="spellStart"/>
      <w:r w:rsidRPr="00BC40ED">
        <w:t>Orthologer</w:t>
      </w:r>
      <w:proofErr w:type="spellEnd"/>
      <w:r w:rsidRPr="00BC40ED">
        <w:t xml:space="preserve"> </w:t>
      </w:r>
      <w:r>
        <w:t>uses</w:t>
      </w:r>
      <w:r w:rsidRPr="00BC40ED">
        <w:t xml:space="preserve"> blat</w:t>
      </w:r>
      <w:r>
        <w:t xml:space="preserve"> [cite] for</w:t>
      </w:r>
      <w:r w:rsidRPr="00BC40ED">
        <w:t xml:space="preserve"> protein sequence alignment and returns the best reciprocal </w:t>
      </w:r>
      <w:commentRangeStart w:id="2"/>
      <w:r w:rsidRPr="00BC40ED">
        <w:t>hits</w:t>
      </w:r>
      <w:commentRangeEnd w:id="2"/>
      <w:r>
        <w:rPr>
          <w:rStyle w:val="CommentReference"/>
        </w:rPr>
        <w:commentReference w:id="2"/>
      </w:r>
      <w:r w:rsidRPr="00BC40ED">
        <w:t xml:space="preserve"> </w:t>
      </w:r>
      <w:r>
        <w:t>for each protein</w:t>
      </w:r>
      <w:r w:rsidRPr="00BC40ED">
        <w:t xml:space="preserve">. To run </w:t>
      </w:r>
      <w:proofErr w:type="spellStart"/>
      <w:r w:rsidRPr="00643AD6">
        <w:rPr>
          <w:i/>
          <w:iCs/>
        </w:rPr>
        <w:t>Orthologer</w:t>
      </w:r>
      <w:proofErr w:type="spellEnd"/>
      <w:r>
        <w:t>,</w:t>
      </w:r>
      <w:r w:rsidRPr="00BC40ED">
        <w:t xml:space="preserve"> I followed the steps provided on the [</w:t>
      </w:r>
      <w:r w:rsidRPr="00BC40ED">
        <w:rPr>
          <w:highlight w:val="cyan"/>
        </w:rPr>
        <w:t>link</w:t>
      </w:r>
      <w:r>
        <w:t>s</w:t>
      </w:r>
      <w:r w:rsidRPr="00BC40ED">
        <w:t xml:space="preserve"> fed into </w:t>
      </w:r>
      <w:r>
        <w:t xml:space="preserve">an </w:t>
      </w:r>
      <w:proofErr w:type="spellStart"/>
      <w:r w:rsidRPr="00BC40ED">
        <w:t>orthology</w:t>
      </w:r>
      <w:proofErr w:type="spellEnd"/>
      <w:r w:rsidRPr="00BC40ED">
        <w:t xml:space="preserve"> mapping (OM) </w:t>
      </w:r>
      <w:r>
        <w:t>script</w:t>
      </w:r>
      <w:r w:rsidRPr="00BC40ED">
        <w:t xml:space="preserve"> that </w:t>
      </w:r>
      <w:r>
        <w:t>is</w:t>
      </w:r>
      <w:r w:rsidRPr="00BC40ED">
        <w:t xml:space="preserve"> written in python to post process the data from </w:t>
      </w:r>
      <w:proofErr w:type="spellStart"/>
      <w:r w:rsidRPr="00643AD6">
        <w:rPr>
          <w:i/>
          <w:iCs/>
        </w:rPr>
        <w:t>Orthologer</w:t>
      </w:r>
      <w:proofErr w:type="spellEnd"/>
      <w:r w:rsidRPr="00BC40ED">
        <w:t xml:space="preserve"> and convert internal ids to the known fly gene symbols [</w:t>
      </w:r>
      <w:r w:rsidRPr="00BC40ED">
        <w:rPr>
          <w:highlight w:val="magenta"/>
        </w:rPr>
        <w:t>figure</w:t>
      </w:r>
      <w:r w:rsidRPr="00BC40ED">
        <w:t>]</w:t>
      </w:r>
      <w:r>
        <w:t xml:space="preserve"> and map fly ortholog to each of SCRMshaw </w:t>
      </w:r>
      <w:commentRangeStart w:id="3"/>
      <w:r>
        <w:t>prediction</w:t>
      </w:r>
      <w:commentRangeEnd w:id="3"/>
      <w:r>
        <w:rPr>
          <w:rStyle w:val="CommentReference"/>
        </w:rPr>
        <w:commentReference w:id="3"/>
      </w:r>
      <w:r w:rsidRPr="00BC40ED">
        <w:t>.</w:t>
      </w:r>
    </w:p>
    <w:p w14:paraId="16A4AE18" w14:textId="77777777" w:rsidR="00304AE6" w:rsidRPr="00BC40ED" w:rsidRDefault="00304AE6" w:rsidP="00304AE6">
      <w:pPr>
        <w:spacing w:line="276" w:lineRule="auto"/>
        <w:jc w:val="both"/>
      </w:pPr>
      <w:r w:rsidRPr="00BC40ED">
        <w:t>The input files required for this script are as follow</w:t>
      </w:r>
      <w:r>
        <w:t>s</w:t>
      </w:r>
      <w:r w:rsidRPr="00BC40ED">
        <w:t>:</w:t>
      </w:r>
    </w:p>
    <w:p w14:paraId="46B799F2" w14:textId="77777777" w:rsidR="00304AE6" w:rsidRPr="00BC40ED" w:rsidRDefault="00304AE6" w:rsidP="00304AE6">
      <w:pPr>
        <w:pStyle w:val="ListParagraph"/>
        <w:numPr>
          <w:ilvl w:val="0"/>
          <w:numId w:val="4"/>
        </w:numPr>
        <w:spacing w:line="276" w:lineRule="auto"/>
        <w:jc w:val="both"/>
      </w:pPr>
      <w:r w:rsidRPr="00BC40ED">
        <w:t xml:space="preserve">The output file from </w:t>
      </w:r>
      <w:proofErr w:type="spellStart"/>
      <w:r w:rsidRPr="00643AD6">
        <w:rPr>
          <w:i/>
          <w:iCs/>
        </w:rPr>
        <w:t>Orthologer</w:t>
      </w:r>
      <w:proofErr w:type="spellEnd"/>
      <w:r w:rsidRPr="00BC40ED">
        <w:t xml:space="preserve"> (</w:t>
      </w:r>
      <w:proofErr w:type="spellStart"/>
      <w:r w:rsidRPr="00BC40ED">
        <w:t>og_map</w:t>
      </w:r>
      <w:proofErr w:type="spellEnd"/>
      <w:r w:rsidRPr="00BC40ED">
        <w:t xml:space="preserve"> file)</w:t>
      </w:r>
      <w:r>
        <w:t xml:space="preserve"> [file 1]</w:t>
      </w:r>
    </w:p>
    <w:p w14:paraId="0C99C0D8" w14:textId="77777777" w:rsidR="00304AE6" w:rsidRDefault="00304AE6" w:rsidP="00304AE6">
      <w:pPr>
        <w:pStyle w:val="ListParagraph"/>
        <w:numPr>
          <w:ilvl w:val="0"/>
          <w:numId w:val="4"/>
        </w:numPr>
        <w:spacing w:line="276" w:lineRule="auto"/>
        <w:jc w:val="both"/>
      </w:pPr>
      <w:r w:rsidRPr="00BC40ED">
        <w:t>Mapping files (file that will have Protein ids</w:t>
      </w:r>
      <w:r>
        <w:t xml:space="preserve"> </w:t>
      </w:r>
      <w:r w:rsidRPr="00BC40ED">
        <w:t xml:space="preserve">(used for </w:t>
      </w:r>
      <w:proofErr w:type="spellStart"/>
      <w:r w:rsidRPr="00643AD6">
        <w:rPr>
          <w:i/>
          <w:iCs/>
        </w:rPr>
        <w:t>Orthologer</w:t>
      </w:r>
      <w:proofErr w:type="spellEnd"/>
      <w:r w:rsidRPr="00BC40ED">
        <w:t>) mapped to associated gene ids</w:t>
      </w:r>
      <w:r>
        <w:t xml:space="preserve"> </w:t>
      </w:r>
      <w:r w:rsidRPr="00BC40ED">
        <w:t xml:space="preserve">(present in </w:t>
      </w:r>
      <w:r>
        <w:t>SCRM</w:t>
      </w:r>
      <w:r w:rsidRPr="00BC40ED">
        <w:t>shaw predictions))</w:t>
      </w:r>
      <w:r>
        <w:t xml:space="preserve"> [file 2]</w:t>
      </w:r>
    </w:p>
    <w:p w14:paraId="0187CF7A" w14:textId="77777777" w:rsidR="00304AE6" w:rsidRDefault="00304AE6" w:rsidP="00304AE6">
      <w:pPr>
        <w:pStyle w:val="ListParagraph"/>
        <w:numPr>
          <w:ilvl w:val="0"/>
          <w:numId w:val="4"/>
        </w:numPr>
        <w:spacing w:line="276" w:lineRule="auto"/>
        <w:jc w:val="both"/>
      </w:pPr>
      <w:r w:rsidRPr="00BC40ED">
        <w:t>S</w:t>
      </w:r>
      <w:r>
        <w:t>CRM</w:t>
      </w:r>
      <w:r w:rsidRPr="00BC40ED">
        <w:t>shaw’s output list of predicted enhancers</w:t>
      </w:r>
      <w:r>
        <w:t xml:space="preserve"> [file 3]</w:t>
      </w:r>
    </w:p>
    <w:p w14:paraId="522F26DA" w14:textId="77777777" w:rsidR="00304AE6" w:rsidRPr="008451EB" w:rsidRDefault="00304AE6" w:rsidP="00304AE6">
      <w:pPr>
        <w:pStyle w:val="ListParagraph"/>
        <w:spacing w:line="276" w:lineRule="auto"/>
        <w:jc w:val="both"/>
      </w:pPr>
    </w:p>
    <w:p w14:paraId="75F2677D" w14:textId="77777777" w:rsidR="00304AE6" w:rsidRDefault="00304AE6" w:rsidP="00304AE6">
      <w:pPr>
        <w:pStyle w:val="Heading5"/>
      </w:pPr>
      <w:r>
        <w:t xml:space="preserve">Step 1: Map orthologs between </w:t>
      </w:r>
      <w:proofErr w:type="spellStart"/>
      <w:r>
        <w:t>Dmel</w:t>
      </w:r>
      <w:proofErr w:type="spellEnd"/>
      <w:r>
        <w:t xml:space="preserve"> and species X using </w:t>
      </w:r>
      <w:proofErr w:type="spellStart"/>
      <w:r>
        <w:t>O</w:t>
      </w:r>
      <w:commentRangeStart w:id="4"/>
      <w:r>
        <w:t>rthologer</w:t>
      </w:r>
      <w:commentRangeEnd w:id="4"/>
      <w:proofErr w:type="spellEnd"/>
      <w:r>
        <w:rPr>
          <w:rStyle w:val="CommentReference"/>
          <w:rFonts w:asciiTheme="minorHAnsi" w:eastAsiaTheme="minorHAnsi" w:hAnsiTheme="minorHAnsi" w:cstheme="minorBidi"/>
          <w:color w:val="auto"/>
        </w:rPr>
        <w:commentReference w:id="4"/>
      </w:r>
    </w:p>
    <w:p w14:paraId="6F791A19" w14:textId="77777777" w:rsidR="00304AE6" w:rsidRDefault="00304AE6" w:rsidP="00304AE6">
      <w:pPr>
        <w:spacing w:line="276" w:lineRule="auto"/>
        <w:jc w:val="both"/>
      </w:pPr>
      <w:r>
        <w:t xml:space="preserve">To run </w:t>
      </w:r>
      <w:proofErr w:type="spellStart"/>
      <w:r>
        <w:rPr>
          <w:i/>
          <w:iCs/>
        </w:rPr>
        <w:t>O</w:t>
      </w:r>
      <w:r w:rsidRPr="00731241">
        <w:rPr>
          <w:i/>
          <w:iCs/>
        </w:rPr>
        <w:t>rthologer</w:t>
      </w:r>
      <w:proofErr w:type="spellEnd"/>
      <w:r>
        <w:t xml:space="preserve"> [to get file 1], </w:t>
      </w:r>
      <w:proofErr w:type="gramStart"/>
      <w:r>
        <w:t>a  p</w:t>
      </w:r>
      <w:r w:rsidRPr="00884BE7">
        <w:t>rotein</w:t>
      </w:r>
      <w:proofErr w:type="gramEnd"/>
      <w:r w:rsidRPr="00884BE7">
        <w:t xml:space="preserve"> </w:t>
      </w:r>
      <w:proofErr w:type="spellStart"/>
      <w:r w:rsidRPr="00884BE7">
        <w:t>fasta</w:t>
      </w:r>
      <w:proofErr w:type="spellEnd"/>
      <w:r w:rsidRPr="00884BE7">
        <w:t xml:space="preserve"> file</w:t>
      </w:r>
      <w:r>
        <w:t xml:space="preserve"> is required</w:t>
      </w:r>
      <w:r w:rsidRPr="00884BE7">
        <w:t xml:space="preserve"> for </w:t>
      </w:r>
      <w:r>
        <w:t xml:space="preserve">the </w:t>
      </w:r>
      <w:r w:rsidRPr="00884BE7">
        <w:t xml:space="preserve">species of interest, for which we want to map fly orthologs. Once we have that, we can run </w:t>
      </w:r>
      <w:proofErr w:type="spellStart"/>
      <w:r>
        <w:rPr>
          <w:i/>
          <w:iCs/>
        </w:rPr>
        <w:t>O</w:t>
      </w:r>
      <w:r w:rsidRPr="00731241">
        <w:rPr>
          <w:i/>
          <w:iCs/>
        </w:rPr>
        <w:t>rthologer</w:t>
      </w:r>
      <w:proofErr w:type="spellEnd"/>
      <w:ins w:id="5" w:author="Marc S. Halfon" w:date="2022-08-15T21:14:00Z">
        <w:r>
          <w:t xml:space="preserve"> </w:t>
        </w:r>
      </w:ins>
      <w:r>
        <w:t>[ref].</w:t>
      </w:r>
    </w:p>
    <w:p w14:paraId="13EB1C4F" w14:textId="77777777" w:rsidR="00304AE6" w:rsidRPr="00884BE7" w:rsidRDefault="00304AE6" w:rsidP="00304AE6">
      <w:pPr>
        <w:pStyle w:val="ListParagraph"/>
        <w:numPr>
          <w:ilvl w:val="0"/>
          <w:numId w:val="1"/>
        </w:numPr>
        <w:spacing w:line="276" w:lineRule="auto"/>
        <w:ind w:left="1080"/>
        <w:jc w:val="both"/>
      </w:pPr>
      <w:r w:rsidRPr="00884BE7">
        <w:t>Initialize docker</w:t>
      </w:r>
    </w:p>
    <w:p w14:paraId="3DA9B37A" w14:textId="77777777" w:rsidR="00304AE6" w:rsidRPr="00884BE7" w:rsidRDefault="00304AE6" w:rsidP="00304AE6">
      <w:pPr>
        <w:pStyle w:val="ListParagraph"/>
        <w:numPr>
          <w:ilvl w:val="0"/>
          <w:numId w:val="1"/>
        </w:numPr>
        <w:spacing w:line="276" w:lineRule="auto"/>
        <w:ind w:left="1080"/>
        <w:jc w:val="both"/>
      </w:pPr>
      <w:r w:rsidRPr="00884BE7">
        <w:t>Create</w:t>
      </w:r>
      <w:r>
        <w:t>d</w:t>
      </w:r>
      <w:r w:rsidRPr="00884BE7">
        <w:t xml:space="preserve"> </w:t>
      </w:r>
      <w:r>
        <w:t>a</w:t>
      </w:r>
      <w:r w:rsidRPr="00884BE7">
        <w:t xml:space="preserve"> project directory and cd to that directory</w:t>
      </w:r>
    </w:p>
    <w:p w14:paraId="325732AD" w14:textId="77777777" w:rsidR="00304AE6" w:rsidRPr="00884BE7" w:rsidRDefault="00304AE6" w:rsidP="00304AE6">
      <w:pPr>
        <w:spacing w:line="276" w:lineRule="auto"/>
        <w:ind w:left="720" w:firstLine="360"/>
        <w:jc w:val="both"/>
      </w:pPr>
      <w:r w:rsidRPr="00884BE7">
        <w:rPr>
          <w:noProof/>
        </w:rPr>
        <w:drawing>
          <wp:inline distT="0" distB="0" distL="0" distR="0" wp14:anchorId="2D8931D0" wp14:editId="0348C4C5">
            <wp:extent cx="5943600" cy="53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14:paraId="563FEB24" w14:textId="77777777" w:rsidR="00304AE6" w:rsidRDefault="00304AE6" w:rsidP="00304AE6">
      <w:pPr>
        <w:pStyle w:val="ListParagraph"/>
        <w:numPr>
          <w:ilvl w:val="0"/>
          <w:numId w:val="2"/>
        </w:numPr>
        <w:spacing w:line="276" w:lineRule="auto"/>
        <w:ind w:left="1080"/>
        <w:jc w:val="both"/>
      </w:pPr>
      <w:r w:rsidRPr="00884BE7">
        <w:lastRenderedPageBreak/>
        <w:t xml:space="preserve">Following steps are copied from: </w:t>
      </w:r>
      <w:hyperlink r:id="rId10" w:history="1">
        <w:r w:rsidRPr="00884BE7">
          <w:t>https://hub.docker.com/r/ezlabgva/orthologer</w:t>
        </w:r>
      </w:hyperlink>
      <w:r w:rsidRPr="00884BE7">
        <w:t> </w:t>
      </w:r>
    </w:p>
    <w:p w14:paraId="6D2CAB2D" w14:textId="77777777" w:rsidR="00304AE6" w:rsidRDefault="00304AE6" w:rsidP="00304AE6">
      <w:pPr>
        <w:pStyle w:val="ListParagraph"/>
        <w:numPr>
          <w:ilvl w:val="1"/>
          <w:numId w:val="2"/>
        </w:numPr>
        <w:spacing w:line="276" w:lineRule="auto"/>
        <w:jc w:val="both"/>
      </w:pPr>
      <w:r>
        <w:t>Pull docker</w:t>
      </w:r>
    </w:p>
    <w:p w14:paraId="65AFDB26" w14:textId="77777777" w:rsidR="00304AE6" w:rsidRPr="00473129" w:rsidRDefault="00304AE6" w:rsidP="00304AE6">
      <w:pPr>
        <w:pStyle w:val="ListParagraph"/>
        <w:numPr>
          <w:ilvl w:val="2"/>
          <w:numId w:val="2"/>
        </w:numPr>
        <w:spacing w:line="276" w:lineRule="auto"/>
        <w:ind w:left="2520"/>
        <w:jc w:val="both"/>
        <w:rPr>
          <w:i/>
          <w:iCs/>
        </w:rPr>
      </w:pPr>
      <w:r w:rsidRPr="00473129">
        <w:rPr>
          <w:i/>
          <w:iCs/>
        </w:rPr>
        <w:t xml:space="preserve">docker pull </w:t>
      </w:r>
      <w:proofErr w:type="spellStart"/>
      <w:r w:rsidRPr="00473129">
        <w:rPr>
          <w:i/>
          <w:iCs/>
        </w:rPr>
        <w:t>ezlabgva</w:t>
      </w:r>
      <w:proofErr w:type="spellEnd"/>
      <w:r w:rsidRPr="00473129">
        <w:rPr>
          <w:i/>
          <w:iCs/>
        </w:rPr>
        <w:t>/</w:t>
      </w:r>
      <w:proofErr w:type="gramStart"/>
      <w:r w:rsidRPr="00473129">
        <w:rPr>
          <w:i/>
          <w:iCs/>
        </w:rPr>
        <w:t>orthologer:v</w:t>
      </w:r>
      <w:proofErr w:type="gramEnd"/>
      <w:r w:rsidRPr="00473129">
        <w:rPr>
          <w:i/>
          <w:iCs/>
        </w:rPr>
        <w:t>2.4.3</w:t>
      </w:r>
    </w:p>
    <w:p w14:paraId="2677401C" w14:textId="77777777" w:rsidR="00304AE6" w:rsidRPr="00884BE7" w:rsidRDefault="00304AE6" w:rsidP="00304AE6">
      <w:pPr>
        <w:spacing w:line="276" w:lineRule="auto"/>
        <w:ind w:left="360"/>
        <w:jc w:val="both"/>
      </w:pPr>
    </w:p>
    <w:p w14:paraId="47E33CF3" w14:textId="77777777" w:rsidR="00304AE6" w:rsidRDefault="00304AE6" w:rsidP="00304AE6">
      <w:pPr>
        <w:spacing w:line="276" w:lineRule="auto"/>
        <w:ind w:left="720" w:firstLine="720"/>
        <w:jc w:val="both"/>
      </w:pPr>
      <w:r w:rsidRPr="00884BE7">
        <w:rPr>
          <w:noProof/>
        </w:rPr>
        <w:drawing>
          <wp:inline distT="0" distB="0" distL="0" distR="0" wp14:anchorId="19B162A1" wp14:editId="452182A6">
            <wp:extent cx="5943600" cy="723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73A61AC1" w14:textId="77777777" w:rsidR="00304AE6" w:rsidRDefault="00304AE6" w:rsidP="00304AE6">
      <w:pPr>
        <w:pStyle w:val="ListParagraph"/>
        <w:numPr>
          <w:ilvl w:val="1"/>
          <w:numId w:val="2"/>
        </w:numPr>
        <w:spacing w:line="276" w:lineRule="auto"/>
        <w:jc w:val="both"/>
      </w:pPr>
      <w:r w:rsidRPr="00884BE7">
        <w:t xml:space="preserve">cd </w:t>
      </w:r>
      <w:proofErr w:type="spellStart"/>
      <w:r w:rsidRPr="00884BE7">
        <w:t>orthologer_container</w:t>
      </w:r>
      <w:proofErr w:type="spellEnd"/>
    </w:p>
    <w:p w14:paraId="465D4E35" w14:textId="77777777" w:rsidR="00304AE6" w:rsidRPr="00473129" w:rsidRDefault="00304AE6" w:rsidP="00304AE6">
      <w:pPr>
        <w:pStyle w:val="ListParagraph"/>
        <w:numPr>
          <w:ilvl w:val="2"/>
          <w:numId w:val="2"/>
        </w:numPr>
        <w:spacing w:line="276" w:lineRule="auto"/>
        <w:ind w:left="2520"/>
        <w:jc w:val="both"/>
      </w:pPr>
      <w:r w:rsidRPr="00473129">
        <w:rPr>
          <w:i/>
          <w:iCs/>
        </w:rPr>
        <w:t xml:space="preserve">docker build -t </w:t>
      </w:r>
      <w:proofErr w:type="spellStart"/>
      <w:r w:rsidRPr="00473129">
        <w:rPr>
          <w:i/>
          <w:iCs/>
        </w:rPr>
        <w:t>orthologer</w:t>
      </w:r>
      <w:proofErr w:type="spellEnd"/>
      <w:r w:rsidRPr="00473129">
        <w:rPr>
          <w:i/>
          <w:iCs/>
        </w:rPr>
        <w:t xml:space="preserve"> </w:t>
      </w:r>
    </w:p>
    <w:p w14:paraId="048E16E8" w14:textId="77777777" w:rsidR="00304AE6" w:rsidRDefault="00304AE6" w:rsidP="00304AE6">
      <w:pPr>
        <w:pStyle w:val="ListParagraph"/>
        <w:numPr>
          <w:ilvl w:val="1"/>
          <w:numId w:val="2"/>
        </w:numPr>
        <w:spacing w:line="276" w:lineRule="auto"/>
        <w:jc w:val="both"/>
      </w:pPr>
      <w:r w:rsidRPr="00884BE7">
        <w:t>Set a working environment in directory $(</w:t>
      </w:r>
      <w:proofErr w:type="spellStart"/>
      <w:r w:rsidRPr="00884BE7">
        <w:t>pwd</w:t>
      </w:r>
      <w:proofErr w:type="spellEnd"/>
      <w:r w:rsidRPr="00884BE7">
        <w:t>) as user $(id -u)</w:t>
      </w:r>
    </w:p>
    <w:p w14:paraId="5A1178FA" w14:textId="77777777" w:rsidR="00304AE6" w:rsidRPr="00473129" w:rsidRDefault="00304AE6" w:rsidP="00304AE6">
      <w:pPr>
        <w:pStyle w:val="ListParagraph"/>
        <w:numPr>
          <w:ilvl w:val="2"/>
          <w:numId w:val="2"/>
        </w:numPr>
        <w:spacing w:line="276" w:lineRule="auto"/>
        <w:ind w:left="2520"/>
        <w:jc w:val="both"/>
      </w:pPr>
      <w:r w:rsidRPr="00473129">
        <w:rPr>
          <w:i/>
          <w:iCs/>
        </w:rPr>
        <w:t>docker run -u $(id -u) -v $(</w:t>
      </w:r>
      <w:proofErr w:type="spellStart"/>
      <w:r w:rsidRPr="00473129">
        <w:rPr>
          <w:i/>
          <w:iCs/>
        </w:rPr>
        <w:t>pwd</w:t>
      </w:r>
      <w:proofErr w:type="spellEnd"/>
      <w:r w:rsidRPr="00473129">
        <w:rPr>
          <w:i/>
          <w:iCs/>
        </w:rPr>
        <w:t>):/</w:t>
      </w:r>
      <w:proofErr w:type="spellStart"/>
      <w:r w:rsidRPr="00473129">
        <w:rPr>
          <w:i/>
          <w:iCs/>
        </w:rPr>
        <w:t>odbwork</w:t>
      </w:r>
      <w:proofErr w:type="spellEnd"/>
      <w:r w:rsidRPr="00473129">
        <w:rPr>
          <w:i/>
          <w:iCs/>
        </w:rPr>
        <w:t xml:space="preserve"> </w:t>
      </w:r>
      <w:proofErr w:type="spellStart"/>
      <w:r w:rsidRPr="00473129">
        <w:rPr>
          <w:i/>
          <w:iCs/>
        </w:rPr>
        <w:t>ezlabgva</w:t>
      </w:r>
      <w:proofErr w:type="spellEnd"/>
      <w:r w:rsidRPr="00473129">
        <w:rPr>
          <w:i/>
          <w:iCs/>
        </w:rPr>
        <w:t>/</w:t>
      </w:r>
      <w:proofErr w:type="gramStart"/>
      <w:r w:rsidRPr="00473129">
        <w:rPr>
          <w:i/>
          <w:iCs/>
        </w:rPr>
        <w:t>orthologer:v</w:t>
      </w:r>
      <w:proofErr w:type="gramEnd"/>
      <w:r w:rsidRPr="00473129">
        <w:rPr>
          <w:i/>
          <w:iCs/>
        </w:rPr>
        <w:t>2.4.3 setup_odb.sh </w:t>
      </w:r>
    </w:p>
    <w:p w14:paraId="6B5AFF96" w14:textId="77777777" w:rsidR="00304AE6" w:rsidRDefault="00304AE6" w:rsidP="00304AE6">
      <w:pPr>
        <w:spacing w:line="276" w:lineRule="auto"/>
        <w:ind w:left="720" w:firstLine="720"/>
        <w:jc w:val="both"/>
      </w:pPr>
      <w:r w:rsidRPr="00884BE7">
        <w:rPr>
          <w:noProof/>
        </w:rPr>
        <w:drawing>
          <wp:inline distT="0" distB="0" distL="0" distR="0" wp14:anchorId="319DE1B6" wp14:editId="10E8E0EE">
            <wp:extent cx="5943600" cy="107632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076325"/>
                    </a:xfrm>
                    <a:prstGeom prst="rect">
                      <a:avLst/>
                    </a:prstGeom>
                    <a:noFill/>
                    <a:ln>
                      <a:noFill/>
                    </a:ln>
                  </pic:spPr>
                </pic:pic>
              </a:graphicData>
            </a:graphic>
          </wp:inline>
        </w:drawing>
      </w:r>
    </w:p>
    <w:p w14:paraId="1D0C057F" w14:textId="77777777" w:rsidR="00304AE6" w:rsidRPr="00884BE7" w:rsidRDefault="00304AE6" w:rsidP="00304AE6">
      <w:pPr>
        <w:pStyle w:val="ListParagraph"/>
        <w:numPr>
          <w:ilvl w:val="1"/>
          <w:numId w:val="2"/>
        </w:numPr>
        <w:spacing w:line="276" w:lineRule="auto"/>
        <w:jc w:val="both"/>
      </w:pPr>
      <w:r w:rsidRPr="00884BE7">
        <w:t xml:space="preserve">This will generate </w:t>
      </w:r>
      <w:r>
        <w:t xml:space="preserve">the </w:t>
      </w:r>
      <w:r w:rsidRPr="00884BE7">
        <w:t>following files in our empty directory</w:t>
      </w:r>
    </w:p>
    <w:p w14:paraId="713B911B" w14:textId="77777777" w:rsidR="00304AE6" w:rsidRDefault="00304AE6" w:rsidP="00304AE6">
      <w:pPr>
        <w:spacing w:line="276" w:lineRule="auto"/>
        <w:ind w:left="720" w:firstLine="720"/>
        <w:jc w:val="both"/>
      </w:pPr>
      <w:r w:rsidRPr="00884BE7">
        <w:rPr>
          <w:noProof/>
        </w:rPr>
        <w:drawing>
          <wp:inline distT="0" distB="0" distL="0" distR="0" wp14:anchorId="5109CDD2" wp14:editId="0029D672">
            <wp:extent cx="5934075" cy="2578100"/>
            <wp:effectExtent l="0" t="0" r="9525"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6689" cy="2587925"/>
                    </a:xfrm>
                    <a:prstGeom prst="rect">
                      <a:avLst/>
                    </a:prstGeom>
                    <a:noFill/>
                    <a:ln>
                      <a:noFill/>
                    </a:ln>
                  </pic:spPr>
                </pic:pic>
              </a:graphicData>
            </a:graphic>
          </wp:inline>
        </w:drawing>
      </w:r>
    </w:p>
    <w:p w14:paraId="153AACF3" w14:textId="77777777" w:rsidR="00304AE6" w:rsidRPr="00884BE7" w:rsidRDefault="00304AE6" w:rsidP="00304AE6">
      <w:pPr>
        <w:pStyle w:val="ListParagraph"/>
        <w:numPr>
          <w:ilvl w:val="1"/>
          <w:numId w:val="2"/>
        </w:numPr>
        <w:spacing w:line="276" w:lineRule="auto"/>
        <w:jc w:val="both"/>
      </w:pPr>
      <w:r w:rsidRPr="00884BE7">
        <w:t>Create a folder “files” and put input protein FASTA file of</w:t>
      </w:r>
      <w:r w:rsidRPr="00643AD6">
        <w:rPr>
          <w:i/>
          <w:iCs/>
        </w:rPr>
        <w:t xml:space="preserve"> Drosophila melanogaster </w:t>
      </w:r>
      <w:r w:rsidRPr="00884BE7">
        <w:t>(base species) and species X (</w:t>
      </w:r>
      <w:proofErr w:type="spellStart"/>
      <w:proofErr w:type="gramStart"/>
      <w:r w:rsidRPr="00731241">
        <w:rPr>
          <w:i/>
          <w:iCs/>
        </w:rPr>
        <w:t>P.argentina</w:t>
      </w:r>
      <w:proofErr w:type="spellEnd"/>
      <w:proofErr w:type="gramEnd"/>
      <w:r w:rsidRPr="00884BE7">
        <w:t xml:space="preserve"> in the example below)  with the extension </w:t>
      </w:r>
      <w:r w:rsidRPr="00884BE7">
        <w:lastRenderedPageBreak/>
        <w:t xml:space="preserve">.fs  </w:t>
      </w:r>
      <w:r w:rsidRPr="00884BE7">
        <w:rPr>
          <w:noProof/>
        </w:rPr>
        <w:drawing>
          <wp:inline distT="0" distB="0" distL="0" distR="0" wp14:anchorId="60148F21" wp14:editId="0FC3DC47">
            <wp:extent cx="5695950" cy="1971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5950" cy="1971675"/>
                    </a:xfrm>
                    <a:prstGeom prst="rect">
                      <a:avLst/>
                    </a:prstGeom>
                    <a:noFill/>
                    <a:ln>
                      <a:noFill/>
                    </a:ln>
                  </pic:spPr>
                </pic:pic>
              </a:graphicData>
            </a:graphic>
          </wp:inline>
        </w:drawing>
      </w:r>
    </w:p>
    <w:p w14:paraId="0709AEBD" w14:textId="77777777" w:rsidR="00304AE6" w:rsidRDefault="00304AE6" w:rsidP="00304AE6">
      <w:pPr>
        <w:pStyle w:val="ListParagraph"/>
        <w:numPr>
          <w:ilvl w:val="1"/>
          <w:numId w:val="2"/>
        </w:numPr>
        <w:spacing w:line="276" w:lineRule="auto"/>
        <w:jc w:val="both"/>
      </w:pPr>
      <w:r>
        <w:t>T</w:t>
      </w:r>
      <w:r w:rsidRPr="00884BE7">
        <w:t>hen execute the following command and it will create a text file specifying which protein FASTA files to be imported.</w:t>
      </w:r>
    </w:p>
    <w:p w14:paraId="19812E94" w14:textId="77777777" w:rsidR="00304AE6" w:rsidRPr="0022538D" w:rsidRDefault="00304AE6" w:rsidP="00304AE6">
      <w:pPr>
        <w:pStyle w:val="ListParagraph"/>
        <w:numPr>
          <w:ilvl w:val="2"/>
          <w:numId w:val="2"/>
        </w:numPr>
        <w:spacing w:line="276" w:lineRule="auto"/>
        <w:jc w:val="both"/>
      </w:pPr>
      <w:r w:rsidRPr="0022538D">
        <w:rPr>
          <w:i/>
          <w:iCs/>
        </w:rPr>
        <w:t>for x in $(ls files/</w:t>
      </w:r>
      <w:proofErr w:type="gramStart"/>
      <w:r w:rsidRPr="0022538D">
        <w:rPr>
          <w:i/>
          <w:iCs/>
        </w:rPr>
        <w:t>*.fs</w:t>
      </w:r>
      <w:proofErr w:type="gramEnd"/>
      <w:r w:rsidRPr="0022538D">
        <w:rPr>
          <w:i/>
          <w:iCs/>
        </w:rPr>
        <w:t>); do echo "+$(</w:t>
      </w:r>
      <w:proofErr w:type="spellStart"/>
      <w:r w:rsidRPr="0022538D">
        <w:rPr>
          <w:i/>
          <w:iCs/>
        </w:rPr>
        <w:t>basename</w:t>
      </w:r>
      <w:proofErr w:type="spellEnd"/>
      <w:r w:rsidRPr="0022538D">
        <w:rPr>
          <w:i/>
          <w:iCs/>
        </w:rPr>
        <w:t xml:space="preserve"> $x .fs) $x"; done &gt; mydata.txt</w:t>
      </w:r>
    </w:p>
    <w:p w14:paraId="0BE493CC" w14:textId="77777777" w:rsidR="00304AE6" w:rsidRDefault="00304AE6" w:rsidP="00304AE6">
      <w:pPr>
        <w:pStyle w:val="ListParagraph"/>
        <w:spacing w:line="276" w:lineRule="auto"/>
        <w:ind w:left="1800"/>
        <w:jc w:val="both"/>
      </w:pPr>
    </w:p>
    <w:p w14:paraId="5B06BD25" w14:textId="77777777" w:rsidR="00304AE6" w:rsidRDefault="00304AE6" w:rsidP="00304AE6">
      <w:pPr>
        <w:spacing w:line="276" w:lineRule="auto"/>
        <w:ind w:left="360" w:firstLine="720"/>
        <w:jc w:val="both"/>
      </w:pPr>
      <w:r w:rsidRPr="00884BE7">
        <w:rPr>
          <w:noProof/>
        </w:rPr>
        <w:drawing>
          <wp:inline distT="0" distB="0" distL="0" distR="0" wp14:anchorId="67E6583F" wp14:editId="0AD45B88">
            <wp:extent cx="5943600" cy="461010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C930B96" w14:textId="77777777" w:rsidR="00304AE6" w:rsidRDefault="00304AE6" w:rsidP="00304AE6">
      <w:pPr>
        <w:pStyle w:val="ListParagraph"/>
        <w:numPr>
          <w:ilvl w:val="1"/>
          <w:numId w:val="2"/>
        </w:numPr>
        <w:spacing w:line="276" w:lineRule="auto"/>
        <w:jc w:val="both"/>
      </w:pPr>
      <w:r w:rsidRPr="00884BE7">
        <w:t>Import the proteomes specified in the mydata.txt file by following command</w:t>
      </w:r>
    </w:p>
    <w:p w14:paraId="2030367C" w14:textId="77777777" w:rsidR="00304AE6" w:rsidRPr="00473129" w:rsidRDefault="00304AE6" w:rsidP="00304AE6">
      <w:pPr>
        <w:pStyle w:val="ListParagraph"/>
        <w:numPr>
          <w:ilvl w:val="2"/>
          <w:numId w:val="2"/>
        </w:numPr>
        <w:spacing w:line="276" w:lineRule="auto"/>
        <w:jc w:val="both"/>
      </w:pPr>
      <w:r w:rsidRPr="0022538D">
        <w:rPr>
          <w:i/>
          <w:iCs/>
        </w:rPr>
        <w:lastRenderedPageBreak/>
        <w:t>docker run -u $(id -u) -v $(</w:t>
      </w:r>
      <w:proofErr w:type="spellStart"/>
      <w:r w:rsidRPr="0022538D">
        <w:rPr>
          <w:i/>
          <w:iCs/>
        </w:rPr>
        <w:t>pwd</w:t>
      </w:r>
      <w:proofErr w:type="spellEnd"/>
      <w:r w:rsidRPr="0022538D">
        <w:rPr>
          <w:i/>
          <w:iCs/>
        </w:rPr>
        <w:t>):/</w:t>
      </w:r>
      <w:proofErr w:type="spellStart"/>
      <w:r w:rsidRPr="0022538D">
        <w:rPr>
          <w:i/>
          <w:iCs/>
        </w:rPr>
        <w:t>odbwork</w:t>
      </w:r>
      <w:proofErr w:type="spellEnd"/>
      <w:r w:rsidRPr="0022538D">
        <w:rPr>
          <w:i/>
          <w:iCs/>
        </w:rPr>
        <w:t xml:space="preserve"> </w:t>
      </w:r>
      <w:proofErr w:type="spellStart"/>
      <w:r w:rsidRPr="0022538D">
        <w:rPr>
          <w:i/>
          <w:iCs/>
        </w:rPr>
        <w:t>ezlabgva</w:t>
      </w:r>
      <w:proofErr w:type="spellEnd"/>
      <w:r w:rsidRPr="0022538D">
        <w:rPr>
          <w:i/>
          <w:iCs/>
        </w:rPr>
        <w:t>/</w:t>
      </w:r>
      <w:proofErr w:type="gramStart"/>
      <w:r w:rsidRPr="0022538D">
        <w:rPr>
          <w:i/>
          <w:iCs/>
        </w:rPr>
        <w:t>orthologer:v</w:t>
      </w:r>
      <w:proofErr w:type="gramEnd"/>
      <w:r w:rsidRPr="0022538D">
        <w:rPr>
          <w:i/>
          <w:iCs/>
        </w:rPr>
        <w:t>2.4.3  ./orthologer.sh  manage -f mydata.txt</w:t>
      </w:r>
    </w:p>
    <w:p w14:paraId="74A70757" w14:textId="77777777" w:rsidR="00304AE6" w:rsidRDefault="00304AE6" w:rsidP="00304AE6">
      <w:pPr>
        <w:spacing w:line="276" w:lineRule="auto"/>
        <w:ind w:left="360" w:firstLine="720"/>
        <w:jc w:val="both"/>
      </w:pPr>
      <w:r w:rsidRPr="00884BE7">
        <w:rPr>
          <w:noProof/>
        </w:rPr>
        <w:drawing>
          <wp:inline distT="0" distB="0" distL="0" distR="0" wp14:anchorId="0FC82070" wp14:editId="0B912CBA">
            <wp:extent cx="5943600" cy="1152525"/>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152525"/>
                    </a:xfrm>
                    <a:prstGeom prst="rect">
                      <a:avLst/>
                    </a:prstGeom>
                    <a:noFill/>
                    <a:ln>
                      <a:noFill/>
                    </a:ln>
                  </pic:spPr>
                </pic:pic>
              </a:graphicData>
            </a:graphic>
          </wp:inline>
        </w:drawing>
      </w:r>
    </w:p>
    <w:p w14:paraId="46D17BB5" w14:textId="77777777" w:rsidR="00304AE6" w:rsidRDefault="00304AE6" w:rsidP="00304AE6">
      <w:pPr>
        <w:pStyle w:val="ListParagraph"/>
        <w:numPr>
          <w:ilvl w:val="1"/>
          <w:numId w:val="2"/>
        </w:numPr>
        <w:spacing w:line="276" w:lineRule="auto"/>
        <w:jc w:val="both"/>
      </w:pPr>
      <w:r w:rsidRPr="00884BE7">
        <w:t>Run the container</w:t>
      </w:r>
    </w:p>
    <w:p w14:paraId="6D83A631" w14:textId="77777777" w:rsidR="00304AE6" w:rsidRPr="00473129" w:rsidRDefault="00304AE6" w:rsidP="00304AE6">
      <w:pPr>
        <w:pStyle w:val="ListParagraph"/>
        <w:numPr>
          <w:ilvl w:val="2"/>
          <w:numId w:val="2"/>
        </w:numPr>
        <w:spacing w:line="276" w:lineRule="auto"/>
        <w:jc w:val="both"/>
      </w:pPr>
      <w:r w:rsidRPr="0022538D">
        <w:rPr>
          <w:i/>
          <w:iCs/>
        </w:rPr>
        <w:t>docker run -u $(id -u) -v $(</w:t>
      </w:r>
      <w:proofErr w:type="spellStart"/>
      <w:r w:rsidRPr="0022538D">
        <w:rPr>
          <w:i/>
          <w:iCs/>
        </w:rPr>
        <w:t>pwd</w:t>
      </w:r>
      <w:proofErr w:type="spellEnd"/>
      <w:r w:rsidRPr="0022538D">
        <w:rPr>
          <w:i/>
          <w:iCs/>
        </w:rPr>
        <w:t>):/</w:t>
      </w:r>
      <w:proofErr w:type="spellStart"/>
      <w:r w:rsidRPr="0022538D">
        <w:rPr>
          <w:i/>
          <w:iCs/>
        </w:rPr>
        <w:t>odbwork</w:t>
      </w:r>
      <w:proofErr w:type="spellEnd"/>
      <w:r w:rsidRPr="0022538D">
        <w:rPr>
          <w:i/>
          <w:iCs/>
        </w:rPr>
        <w:t xml:space="preserve"> </w:t>
      </w:r>
      <w:proofErr w:type="spellStart"/>
      <w:r w:rsidRPr="0022538D">
        <w:rPr>
          <w:i/>
          <w:iCs/>
        </w:rPr>
        <w:t>ezlabgva</w:t>
      </w:r>
      <w:proofErr w:type="spellEnd"/>
      <w:r w:rsidRPr="0022538D">
        <w:rPr>
          <w:i/>
          <w:iCs/>
        </w:rPr>
        <w:t>/</w:t>
      </w:r>
      <w:proofErr w:type="gramStart"/>
      <w:r w:rsidRPr="0022538D">
        <w:rPr>
          <w:i/>
          <w:iCs/>
        </w:rPr>
        <w:t>orthologer:v</w:t>
      </w:r>
      <w:proofErr w:type="gramEnd"/>
      <w:r w:rsidRPr="0022538D">
        <w:rPr>
          <w:i/>
          <w:iCs/>
        </w:rPr>
        <w:t xml:space="preserve">2.4.3  ./orthologer.sh -t </w:t>
      </w:r>
      <w:proofErr w:type="spellStart"/>
      <w:r w:rsidRPr="0022538D">
        <w:rPr>
          <w:i/>
          <w:iCs/>
        </w:rPr>
        <w:t>todo</w:t>
      </w:r>
      <w:proofErr w:type="spellEnd"/>
      <w:r w:rsidRPr="0022538D">
        <w:rPr>
          <w:i/>
          <w:iCs/>
        </w:rPr>
        <w:t>/</w:t>
      </w:r>
      <w:proofErr w:type="spellStart"/>
      <w:r w:rsidRPr="0022538D">
        <w:rPr>
          <w:i/>
          <w:iCs/>
        </w:rPr>
        <w:t>mydata.todo</w:t>
      </w:r>
      <w:proofErr w:type="spellEnd"/>
      <w:r w:rsidRPr="0022538D">
        <w:rPr>
          <w:i/>
          <w:iCs/>
        </w:rPr>
        <w:t xml:space="preserve"> -r all</w:t>
      </w:r>
    </w:p>
    <w:p w14:paraId="6E8BA507" w14:textId="77777777" w:rsidR="00304AE6" w:rsidRDefault="00304AE6" w:rsidP="00304AE6">
      <w:pPr>
        <w:spacing w:line="276" w:lineRule="auto"/>
        <w:ind w:left="360" w:firstLine="720"/>
        <w:jc w:val="both"/>
      </w:pPr>
      <w:r w:rsidRPr="00884BE7">
        <w:rPr>
          <w:noProof/>
        </w:rPr>
        <w:drawing>
          <wp:inline distT="0" distB="0" distL="0" distR="0" wp14:anchorId="5B6D8C59" wp14:editId="14AE15B1">
            <wp:extent cx="5943600" cy="37338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E46E7DD" w14:textId="77777777" w:rsidR="00304AE6" w:rsidRPr="00884BE7" w:rsidRDefault="00304AE6" w:rsidP="00304AE6">
      <w:pPr>
        <w:pStyle w:val="ListParagraph"/>
        <w:numPr>
          <w:ilvl w:val="0"/>
          <w:numId w:val="2"/>
        </w:numPr>
        <w:spacing w:line="276" w:lineRule="auto"/>
        <w:jc w:val="both"/>
      </w:pPr>
      <w:r w:rsidRPr="00884BE7">
        <w:t>Once</w:t>
      </w:r>
      <w:r>
        <w:t xml:space="preserve"> </w:t>
      </w:r>
      <w:proofErr w:type="spellStart"/>
      <w:r>
        <w:t>orthologer</w:t>
      </w:r>
      <w:proofErr w:type="spellEnd"/>
      <w:r>
        <w:t xml:space="preserve"> finishes running</w:t>
      </w:r>
      <w:r w:rsidRPr="00884BE7">
        <w:t xml:space="preserve"> it create</w:t>
      </w:r>
      <w:r>
        <w:t>s</w:t>
      </w:r>
      <w:r w:rsidRPr="00884BE7">
        <w:t xml:space="preserve"> output files in</w:t>
      </w:r>
      <w:r>
        <w:t xml:space="preserve"> the</w:t>
      </w:r>
      <w:r w:rsidRPr="00884BE7">
        <w:t xml:space="preserve"> Results, Cluster and </w:t>
      </w:r>
      <w:proofErr w:type="spellStart"/>
      <w:r w:rsidRPr="00884BE7">
        <w:t>Rawdata</w:t>
      </w:r>
      <w:proofErr w:type="spellEnd"/>
      <w:r w:rsidRPr="00884BE7">
        <w:t xml:space="preserve"> directories. Create a subfolder in the project directory “</w:t>
      </w:r>
      <w:proofErr w:type="spellStart"/>
      <w:r w:rsidRPr="00884BE7">
        <w:t>orthologer_output</w:t>
      </w:r>
      <w:proofErr w:type="spellEnd"/>
      <w:r w:rsidRPr="00884BE7">
        <w:t xml:space="preserve">” and copy the following files of interest from </w:t>
      </w:r>
      <w:proofErr w:type="spellStart"/>
      <w:r w:rsidRPr="00884BE7">
        <w:t>orthologer’s</w:t>
      </w:r>
      <w:proofErr w:type="spellEnd"/>
      <w:r w:rsidRPr="00884BE7">
        <w:t xml:space="preserve"> output</w:t>
      </w:r>
      <w:r>
        <w:t>.</w:t>
      </w:r>
      <w:r w:rsidRPr="00884BE7">
        <w:t xml:space="preserve"> </w:t>
      </w:r>
      <w:r>
        <w:t>D</w:t>
      </w:r>
      <w:r w:rsidRPr="00884BE7">
        <w:t>iscard all the rest of its output files (for memory’s sake)</w:t>
      </w:r>
    </w:p>
    <w:p w14:paraId="0139FFE7" w14:textId="77777777" w:rsidR="00304AE6" w:rsidRPr="00884BE7" w:rsidRDefault="00304AE6" w:rsidP="00304AE6">
      <w:pPr>
        <w:pStyle w:val="ListParagraph"/>
        <w:numPr>
          <w:ilvl w:val="1"/>
          <w:numId w:val="3"/>
        </w:numPr>
        <w:spacing w:line="276" w:lineRule="auto"/>
        <w:jc w:val="both"/>
      </w:pPr>
      <w:proofErr w:type="gramStart"/>
      <w:r w:rsidRPr="00884BE7">
        <w:t>Cluster/</w:t>
      </w:r>
      <w:proofErr w:type="spellStart"/>
      <w:r w:rsidRPr="00884BE7">
        <w:t>mydata.og_map</w:t>
      </w:r>
      <w:proofErr w:type="spellEnd"/>
      <w:r>
        <w:t xml:space="preserve"> :</w:t>
      </w:r>
      <w:proofErr w:type="gramEnd"/>
      <w:r>
        <w:t xml:space="preserve"> this </w:t>
      </w:r>
      <w:r w:rsidRPr="00884BE7">
        <w:t xml:space="preserve">file have all the list of internal mapped ID (ortho/paralogs) between </w:t>
      </w:r>
      <w:r w:rsidRPr="00731241">
        <w:rPr>
          <w:i/>
          <w:iCs/>
        </w:rPr>
        <w:t>Drosophila melanogaster</w:t>
      </w:r>
      <w:r w:rsidRPr="00884BE7">
        <w:t xml:space="preserve"> and </w:t>
      </w:r>
      <w:proofErr w:type="spellStart"/>
      <w:r w:rsidRPr="00884BE7">
        <w:t>speciesX</w:t>
      </w:r>
      <w:proofErr w:type="spellEnd"/>
      <w:r w:rsidRPr="00884BE7">
        <w:t xml:space="preserve"> (</w:t>
      </w:r>
      <w:proofErr w:type="spellStart"/>
      <w:r w:rsidRPr="00731241">
        <w:rPr>
          <w:i/>
          <w:iCs/>
        </w:rPr>
        <w:t>P.argentina</w:t>
      </w:r>
      <w:proofErr w:type="spellEnd"/>
      <w:r w:rsidRPr="00884BE7">
        <w:t>) </w:t>
      </w:r>
    </w:p>
    <w:p w14:paraId="291AE2B6" w14:textId="77777777" w:rsidR="00304AE6" w:rsidRPr="00884BE7" w:rsidRDefault="00304AE6" w:rsidP="00304AE6">
      <w:pPr>
        <w:pStyle w:val="ListParagraph"/>
        <w:numPr>
          <w:ilvl w:val="1"/>
          <w:numId w:val="3"/>
        </w:numPr>
        <w:spacing w:line="276" w:lineRule="auto"/>
      </w:pPr>
      <w:proofErr w:type="spellStart"/>
      <w:r w:rsidRPr="00884BE7">
        <w:lastRenderedPageBreak/>
        <w:t>Rawdata</w:t>
      </w:r>
      <w:proofErr w:type="spellEnd"/>
      <w:r w:rsidRPr="00884BE7">
        <w:t>/</w:t>
      </w:r>
      <w:proofErr w:type="spellStart"/>
      <w:r w:rsidRPr="00884BE7">
        <w:t>DMEL_protein.fs.maptxt</w:t>
      </w:r>
      <w:proofErr w:type="spellEnd"/>
      <w:r>
        <w:t xml:space="preserve"> &amp; </w:t>
      </w:r>
      <w:proofErr w:type="spellStart"/>
      <w:r w:rsidRPr="00884BE7">
        <w:t>Rawdata</w:t>
      </w:r>
      <w:proofErr w:type="spellEnd"/>
      <w:r w:rsidRPr="00884BE7">
        <w:t>/</w:t>
      </w:r>
      <w:proofErr w:type="spellStart"/>
      <w:r w:rsidRPr="00884BE7">
        <w:t>Xspecies_protein.fs.maptxt</w:t>
      </w:r>
      <w:proofErr w:type="spellEnd"/>
      <w:r w:rsidRPr="00884BE7">
        <w:t xml:space="preserve"> (</w:t>
      </w:r>
      <w:proofErr w:type="spellStart"/>
      <w:proofErr w:type="gramStart"/>
      <w:r w:rsidRPr="00884BE7">
        <w:t>P.argentina</w:t>
      </w:r>
      <w:proofErr w:type="gramEnd"/>
      <w:r w:rsidRPr="00884BE7">
        <w:t>_protein.fs.maptxt</w:t>
      </w:r>
      <w:proofErr w:type="spellEnd"/>
      <w:r w:rsidRPr="00884BE7">
        <w:t xml:space="preserve"> </w:t>
      </w:r>
      <w:proofErr w:type="spellStart"/>
      <w:r w:rsidRPr="00884BE7">
        <w:t>e.g</w:t>
      </w:r>
      <w:proofErr w:type="spellEnd"/>
      <w:r w:rsidRPr="00884BE7">
        <w:t>)</w:t>
      </w:r>
      <w:r>
        <w:t xml:space="preserve">: these </w:t>
      </w:r>
      <w:r w:rsidRPr="00884BE7">
        <w:t xml:space="preserve">are the mapping files of internal </w:t>
      </w:r>
      <w:proofErr w:type="spellStart"/>
      <w:r w:rsidRPr="00884BE7">
        <w:t>gene_IDs</w:t>
      </w:r>
      <w:proofErr w:type="spellEnd"/>
      <w:r w:rsidRPr="00884BE7">
        <w:t xml:space="preserve"> to IDs in original protein FASTA files</w:t>
      </w:r>
    </w:p>
    <w:p w14:paraId="077836E4" w14:textId="77777777" w:rsidR="00304AE6" w:rsidRPr="00884BE7" w:rsidRDefault="00304AE6" w:rsidP="00304AE6">
      <w:pPr>
        <w:pStyle w:val="ListParagraph"/>
        <w:spacing w:line="276" w:lineRule="auto"/>
        <w:ind w:left="1440"/>
      </w:pPr>
    </w:p>
    <w:p w14:paraId="29DE6E7B" w14:textId="77777777" w:rsidR="00304AE6" w:rsidRPr="00884BE7" w:rsidRDefault="00304AE6" w:rsidP="00304AE6">
      <w:pPr>
        <w:spacing w:line="276" w:lineRule="auto"/>
        <w:ind w:firstLine="720"/>
        <w:jc w:val="both"/>
      </w:pPr>
      <w:r w:rsidRPr="00884BE7">
        <w:rPr>
          <w:noProof/>
        </w:rPr>
        <w:drawing>
          <wp:inline distT="0" distB="0" distL="0" distR="0" wp14:anchorId="7582D53B" wp14:editId="373B1F89">
            <wp:extent cx="5943600" cy="7620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554135DE" w14:textId="77777777" w:rsidR="00304AE6" w:rsidRDefault="00304AE6" w:rsidP="00304AE6">
      <w:pPr>
        <w:spacing w:line="276" w:lineRule="auto"/>
        <w:ind w:firstLine="720"/>
        <w:jc w:val="both"/>
      </w:pPr>
      <w:r w:rsidRPr="00884BE7">
        <w:rPr>
          <w:noProof/>
        </w:rPr>
        <w:drawing>
          <wp:inline distT="0" distB="0" distL="0" distR="0" wp14:anchorId="7235A235" wp14:editId="0E9CCA7C">
            <wp:extent cx="5943600" cy="1800225"/>
            <wp:effectExtent l="0" t="0" r="0" b="9525"/>
            <wp:docPr id="5" name="Picture 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41BC6B4A" w14:textId="77777777" w:rsidR="00304AE6" w:rsidRDefault="00304AE6" w:rsidP="00304AE6">
      <w:pPr>
        <w:pStyle w:val="ListParagraph"/>
        <w:spacing w:line="276" w:lineRule="auto"/>
        <w:jc w:val="both"/>
      </w:pPr>
    </w:p>
    <w:p w14:paraId="746CCBBF" w14:textId="77777777" w:rsidR="00304AE6" w:rsidRPr="00884BE7" w:rsidRDefault="00304AE6" w:rsidP="00304AE6">
      <w:pPr>
        <w:pStyle w:val="ListParagraph"/>
        <w:spacing w:line="276" w:lineRule="auto"/>
        <w:jc w:val="both"/>
      </w:pPr>
    </w:p>
    <w:p w14:paraId="0CD164BD" w14:textId="77777777" w:rsidR="00304AE6" w:rsidRDefault="00304AE6" w:rsidP="00304AE6">
      <w:pPr>
        <w:pStyle w:val="Heading5"/>
      </w:pPr>
      <w:r>
        <w:t>Step 2: Map internal protein ids to commonly known gene ids for species X:</w:t>
      </w:r>
    </w:p>
    <w:p w14:paraId="58124DFF" w14:textId="77777777" w:rsidR="00304AE6" w:rsidRDefault="00304AE6" w:rsidP="00304AE6">
      <w:pPr>
        <w:spacing w:line="276" w:lineRule="auto"/>
        <w:jc w:val="both"/>
      </w:pPr>
      <w:r w:rsidRPr="00884BE7">
        <w:t>Now we have protein IDs mapped</w:t>
      </w:r>
      <w:r>
        <w:t xml:space="preserve"> [from step 1]</w:t>
      </w:r>
      <w:r w:rsidRPr="00884BE7">
        <w:t xml:space="preserve">, </w:t>
      </w:r>
      <w:r>
        <w:t xml:space="preserve">but the problem is that </w:t>
      </w:r>
      <w:r w:rsidRPr="00884BE7">
        <w:t>our SCRMshaw predictions have associated gene-ids and not protein-ids</w:t>
      </w:r>
      <w:r>
        <w:t>.</w:t>
      </w:r>
      <w:r w:rsidRPr="00884BE7">
        <w:t xml:space="preserve"> </w:t>
      </w:r>
      <w:r>
        <w:t>W</w:t>
      </w:r>
      <w:r w:rsidRPr="00884BE7">
        <w:t xml:space="preserve">e </w:t>
      </w:r>
      <w:r>
        <w:t xml:space="preserve">therefore </w:t>
      </w:r>
      <w:r w:rsidRPr="00884BE7">
        <w:t xml:space="preserve">need another intermediate mapping </w:t>
      </w:r>
      <w:proofErr w:type="gramStart"/>
      <w:r w:rsidRPr="00884BE7">
        <w:t>file</w:t>
      </w:r>
      <w:r>
        <w:t>[</w:t>
      </w:r>
      <w:proofErr w:type="gramEnd"/>
      <w:r>
        <w:t>file 2]</w:t>
      </w:r>
      <w:r w:rsidRPr="00884BE7">
        <w:t xml:space="preserve"> which would have each gene ID –protein ID that goes with it. To get that ‘mapping file’ </w:t>
      </w:r>
      <w:r>
        <w:t xml:space="preserve">I </w:t>
      </w:r>
      <w:r w:rsidRPr="00884BE7">
        <w:t>follow</w:t>
      </w:r>
      <w:r>
        <w:t>ed</w:t>
      </w:r>
      <w:r w:rsidRPr="00884BE7">
        <w:t xml:space="preserve"> these steps: </w:t>
      </w:r>
    </w:p>
    <w:p w14:paraId="51471756" w14:textId="77777777" w:rsidR="00304AE6" w:rsidRDefault="00304AE6" w:rsidP="00304AE6">
      <w:pPr>
        <w:pStyle w:val="ListParagraph"/>
        <w:numPr>
          <w:ilvl w:val="0"/>
          <w:numId w:val="3"/>
        </w:numPr>
        <w:spacing w:line="276" w:lineRule="auto"/>
        <w:jc w:val="both"/>
      </w:pPr>
      <w:r w:rsidRPr="00884BE7">
        <w:t xml:space="preserve">This </w:t>
      </w:r>
      <w:r>
        <w:t>is</w:t>
      </w:r>
      <w:r w:rsidRPr="00884BE7">
        <w:t xml:space="preserve"> extracted from GFF with following command, </w:t>
      </w:r>
    </w:p>
    <w:p w14:paraId="2F572711" w14:textId="77777777" w:rsidR="00304AE6" w:rsidRPr="0022538D" w:rsidRDefault="00304AE6" w:rsidP="00304AE6">
      <w:pPr>
        <w:pStyle w:val="ListParagraph"/>
        <w:numPr>
          <w:ilvl w:val="1"/>
          <w:numId w:val="3"/>
        </w:numPr>
        <w:spacing w:line="276" w:lineRule="auto"/>
        <w:jc w:val="both"/>
      </w:pPr>
      <w:proofErr w:type="spellStart"/>
      <w:r w:rsidRPr="0022538D">
        <w:rPr>
          <w:i/>
          <w:iCs/>
        </w:rPr>
        <w:t>perl</w:t>
      </w:r>
      <w:proofErr w:type="spellEnd"/>
      <w:r w:rsidRPr="0022538D">
        <w:rPr>
          <w:i/>
          <w:iCs/>
        </w:rPr>
        <w:t xml:space="preserve"> -F'\t' -</w:t>
      </w:r>
      <w:proofErr w:type="spellStart"/>
      <w:r w:rsidRPr="0022538D">
        <w:rPr>
          <w:i/>
          <w:iCs/>
        </w:rPr>
        <w:t>ane</w:t>
      </w:r>
      <w:proofErr w:type="spellEnd"/>
      <w:r w:rsidRPr="0022538D">
        <w:rPr>
          <w:i/>
          <w:iCs/>
        </w:rPr>
        <w:t xml:space="preserve"> 'next if $_ =~ /#/; if ($</w:t>
      </w:r>
      <w:proofErr w:type="gramStart"/>
      <w:r w:rsidRPr="0022538D">
        <w:rPr>
          <w:i/>
          <w:iCs/>
        </w:rPr>
        <w:t>F[</w:t>
      </w:r>
      <w:proofErr w:type="gramEnd"/>
      <w:r w:rsidRPr="0022538D">
        <w:rPr>
          <w:i/>
          <w:iCs/>
        </w:rPr>
        <w:t>2] =~ /CDS/){$F[8] =~ /gene=(.*?);.*</w:t>
      </w:r>
      <w:proofErr w:type="spellStart"/>
      <w:r w:rsidRPr="0022538D">
        <w:rPr>
          <w:i/>
          <w:iCs/>
        </w:rPr>
        <w:t>protein_id</w:t>
      </w:r>
      <w:proofErr w:type="spellEnd"/>
      <w:r w:rsidRPr="0022538D">
        <w:rPr>
          <w:i/>
          <w:iCs/>
        </w:rPr>
        <w:t xml:space="preserve">=(.*)/; print "$1\t$2\n";}'  </w:t>
      </w:r>
      <w:proofErr w:type="spellStart"/>
      <w:r w:rsidRPr="0022538D">
        <w:rPr>
          <w:i/>
          <w:iCs/>
        </w:rPr>
        <w:t>speciesX.gff</w:t>
      </w:r>
      <w:proofErr w:type="spellEnd"/>
      <w:r w:rsidRPr="0022538D">
        <w:rPr>
          <w:i/>
          <w:iCs/>
        </w:rPr>
        <w:t xml:space="preserve"> &gt; </w:t>
      </w:r>
      <w:proofErr w:type="spellStart"/>
      <w:r w:rsidRPr="0022538D">
        <w:rPr>
          <w:i/>
          <w:iCs/>
        </w:rPr>
        <w:t>speciesX_A.gff</w:t>
      </w:r>
      <w:proofErr w:type="spellEnd"/>
      <w:r w:rsidRPr="0022538D">
        <w:rPr>
          <w:i/>
          <w:iCs/>
        </w:rPr>
        <w:br/>
      </w:r>
    </w:p>
    <w:p w14:paraId="3D829570" w14:textId="77777777" w:rsidR="00304AE6" w:rsidRPr="00884BE7" w:rsidRDefault="00304AE6" w:rsidP="00304AE6">
      <w:pPr>
        <w:pStyle w:val="ListParagraph"/>
        <w:numPr>
          <w:ilvl w:val="0"/>
          <w:numId w:val="3"/>
        </w:numPr>
        <w:spacing w:line="276" w:lineRule="auto"/>
        <w:jc w:val="both"/>
      </w:pPr>
      <w:r w:rsidRPr="00884BE7">
        <w:t>But first copy GFF to your project directory and then execute the above command</w:t>
      </w:r>
    </w:p>
    <w:p w14:paraId="55ABB07E" w14:textId="77777777" w:rsidR="00304AE6" w:rsidRPr="00884BE7" w:rsidRDefault="00304AE6" w:rsidP="00304AE6">
      <w:pPr>
        <w:spacing w:line="276" w:lineRule="auto"/>
        <w:ind w:firstLine="720"/>
        <w:jc w:val="both"/>
      </w:pPr>
      <w:r w:rsidRPr="00884BE7">
        <w:rPr>
          <w:noProof/>
        </w:rPr>
        <w:drawing>
          <wp:inline distT="0" distB="0" distL="0" distR="0" wp14:anchorId="3010BB02" wp14:editId="0CE30BE7">
            <wp:extent cx="5943600" cy="771525"/>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369EC491" w14:textId="77777777" w:rsidR="00304AE6" w:rsidRDefault="00304AE6" w:rsidP="00304AE6">
      <w:pPr>
        <w:spacing w:line="276" w:lineRule="auto"/>
        <w:jc w:val="both"/>
      </w:pPr>
    </w:p>
    <w:p w14:paraId="03E7ACA5" w14:textId="77777777" w:rsidR="00304AE6" w:rsidRPr="00884BE7" w:rsidRDefault="00304AE6" w:rsidP="00304AE6">
      <w:pPr>
        <w:pStyle w:val="ListParagraph"/>
        <w:numPr>
          <w:ilvl w:val="0"/>
          <w:numId w:val="3"/>
        </w:numPr>
        <w:spacing w:line="276" w:lineRule="auto"/>
        <w:jc w:val="both"/>
      </w:pPr>
      <w:r w:rsidRPr="00884BE7">
        <w:lastRenderedPageBreak/>
        <w:t xml:space="preserve">Open </w:t>
      </w:r>
      <w:proofErr w:type="spellStart"/>
      <w:r w:rsidRPr="00884BE7">
        <w:t>speciesX_A.gff</w:t>
      </w:r>
      <w:proofErr w:type="spellEnd"/>
      <w:r w:rsidRPr="00884BE7">
        <w:t xml:space="preserve">, and </w:t>
      </w:r>
      <w:r>
        <w:t>made</w:t>
      </w:r>
      <w:r w:rsidRPr="00884BE7">
        <w:t xml:space="preserve"> sure column1 matches with the gene-IDs that are present in </w:t>
      </w:r>
      <w:proofErr w:type="spellStart"/>
      <w:r w:rsidRPr="00884BE7">
        <w:t>speciesX_SCRMs_file</w:t>
      </w:r>
      <w:proofErr w:type="spellEnd"/>
      <w:r w:rsidRPr="00884BE7">
        <w:t xml:space="preserve"> (col # 6) and column 2 has the ids that matches with protein-ID that are present in </w:t>
      </w:r>
      <w:proofErr w:type="spellStart"/>
      <w:proofErr w:type="gramStart"/>
      <w:r w:rsidRPr="00884BE7">
        <w:t>mydata.og</w:t>
      </w:r>
      <w:proofErr w:type="gramEnd"/>
      <w:r w:rsidRPr="00884BE7">
        <w:t>_map</w:t>
      </w:r>
      <w:proofErr w:type="spellEnd"/>
      <w:r w:rsidRPr="00884BE7">
        <w:t xml:space="preserve"> file. If there are un-necessary things, get rid of them, and if there is something that needs to be added, add them. </w:t>
      </w:r>
      <w:proofErr w:type="spellStart"/>
      <w:r w:rsidRPr="00884BE7">
        <w:t>E.g</w:t>
      </w:r>
      <w:proofErr w:type="spellEnd"/>
      <w:r w:rsidRPr="00884BE7">
        <w:t xml:space="preserve"> this is how </w:t>
      </w:r>
      <w:proofErr w:type="spellStart"/>
      <w:r w:rsidRPr="00884BE7">
        <w:t>P.argentina_A.gff</w:t>
      </w:r>
      <w:proofErr w:type="spellEnd"/>
      <w:r w:rsidRPr="00884BE7">
        <w:t xml:space="preserve"> looks like without editing. </w:t>
      </w:r>
    </w:p>
    <w:p w14:paraId="69D6F1BB" w14:textId="77777777" w:rsidR="00304AE6" w:rsidRPr="00884BE7" w:rsidRDefault="00304AE6" w:rsidP="00304AE6">
      <w:pPr>
        <w:spacing w:line="276" w:lineRule="auto"/>
        <w:ind w:firstLine="720"/>
        <w:jc w:val="both"/>
      </w:pPr>
      <w:r>
        <w:rPr>
          <w:rFonts w:ascii="Arial" w:hAnsi="Arial" w:cs="Arial"/>
          <w:noProof/>
          <w:color w:val="1155CC"/>
          <w:sz w:val="30"/>
          <w:szCs w:val="30"/>
          <w:bdr w:val="none" w:sz="0" w:space="0" w:color="auto" w:frame="1"/>
        </w:rPr>
        <w:drawing>
          <wp:inline distT="0" distB="0" distL="0" distR="0" wp14:anchorId="7D4C5E07" wp14:editId="75C02CD3">
            <wp:extent cx="5943600" cy="22383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7604912F" w14:textId="77777777" w:rsidR="00304AE6" w:rsidRDefault="00304AE6" w:rsidP="00304AE6">
      <w:pPr>
        <w:spacing w:line="276" w:lineRule="auto"/>
        <w:ind w:firstLine="720"/>
        <w:jc w:val="both"/>
      </w:pPr>
    </w:p>
    <w:p w14:paraId="2842BAC0" w14:textId="77777777" w:rsidR="00304AE6" w:rsidRPr="00884BE7" w:rsidRDefault="00304AE6" w:rsidP="00304AE6">
      <w:pPr>
        <w:pStyle w:val="ListParagraph"/>
        <w:numPr>
          <w:ilvl w:val="0"/>
          <w:numId w:val="3"/>
        </w:numPr>
        <w:spacing w:line="276" w:lineRule="auto"/>
        <w:jc w:val="both"/>
      </w:pPr>
      <w:r w:rsidRPr="00884BE7">
        <w:t xml:space="preserve">Looking at this file we can see that protein-ids (2nd) column matches with the format of </w:t>
      </w:r>
      <w:proofErr w:type="spellStart"/>
      <w:r w:rsidRPr="00D06137">
        <w:rPr>
          <w:i/>
          <w:iCs/>
        </w:rPr>
        <w:t>Orthologer</w:t>
      </w:r>
      <w:proofErr w:type="spellEnd"/>
      <w:r w:rsidRPr="00884BE7">
        <w:t xml:space="preserve"> output but gene-ids 1st column looks slightly differently formatted than SCRMshaw output as those have ‘gene-’ in the beginning</w:t>
      </w:r>
      <w:r>
        <w:t xml:space="preserve">. We therefore </w:t>
      </w:r>
      <w:commentRangeStart w:id="6"/>
      <w:r>
        <w:t>edit</w:t>
      </w:r>
      <w:commentRangeEnd w:id="6"/>
      <w:r>
        <w:rPr>
          <w:rStyle w:val="CommentReference"/>
        </w:rPr>
        <w:commentReference w:id="6"/>
      </w:r>
      <w:r>
        <w:t xml:space="preserve"> the file so that it looks </w:t>
      </w:r>
      <w:r w:rsidRPr="00884BE7">
        <w:t>like this</w:t>
      </w:r>
      <w:r>
        <w:t>:</w:t>
      </w:r>
      <w:r w:rsidRPr="00884BE7">
        <w:t> </w:t>
      </w:r>
    </w:p>
    <w:p w14:paraId="23032933" w14:textId="77777777" w:rsidR="00304AE6" w:rsidRPr="00884BE7" w:rsidRDefault="00304AE6" w:rsidP="00304AE6">
      <w:pPr>
        <w:spacing w:line="276" w:lineRule="auto"/>
        <w:ind w:firstLine="720"/>
        <w:jc w:val="both"/>
      </w:pPr>
      <w:r w:rsidRPr="00884BE7">
        <w:rPr>
          <w:noProof/>
        </w:rPr>
        <w:drawing>
          <wp:inline distT="0" distB="0" distL="0" distR="0" wp14:anchorId="68848546" wp14:editId="3EF9BA8D">
            <wp:extent cx="5943600" cy="2695575"/>
            <wp:effectExtent l="0" t="0" r="0"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4B504E03" w14:textId="77777777" w:rsidR="00304AE6" w:rsidRDefault="00304AE6" w:rsidP="00304AE6">
      <w:pPr>
        <w:spacing w:line="276" w:lineRule="auto"/>
        <w:jc w:val="both"/>
      </w:pPr>
      <w:r>
        <w:br/>
      </w:r>
    </w:p>
    <w:p w14:paraId="62CDA3AD" w14:textId="77777777" w:rsidR="00304AE6" w:rsidRPr="00884BE7" w:rsidRDefault="00304AE6" w:rsidP="00304AE6">
      <w:pPr>
        <w:pStyle w:val="ListParagraph"/>
        <w:numPr>
          <w:ilvl w:val="0"/>
          <w:numId w:val="3"/>
        </w:numPr>
        <w:spacing w:line="276" w:lineRule="auto"/>
        <w:jc w:val="both"/>
      </w:pPr>
      <w:r w:rsidRPr="00884BE7">
        <w:lastRenderedPageBreak/>
        <w:t>Finally</w:t>
      </w:r>
      <w:r>
        <w:t>, to</w:t>
      </w:r>
      <w:r w:rsidRPr="00884BE7">
        <w:t xml:space="preserve"> make sure there’s no </w:t>
      </w:r>
      <w:commentRangeStart w:id="7"/>
      <w:r w:rsidRPr="00884BE7">
        <w:t>repetition</w:t>
      </w:r>
      <w:commentRangeEnd w:id="7"/>
      <w:r>
        <w:rPr>
          <w:rStyle w:val="CommentReference"/>
        </w:rPr>
        <w:commentReference w:id="7"/>
      </w:r>
      <w:r>
        <w:t xml:space="preserve"> of gene mapping lines</w:t>
      </w:r>
      <w:r w:rsidRPr="00884BE7">
        <w:t xml:space="preserve">, </w:t>
      </w:r>
      <w:r>
        <w:t xml:space="preserve">we </w:t>
      </w:r>
      <w:r w:rsidRPr="00884BE7">
        <w:t>save</w:t>
      </w:r>
      <w:r>
        <w:t>d</w:t>
      </w:r>
      <w:r w:rsidRPr="00884BE7">
        <w:t xml:space="preserve"> only unique values by following this command. We can see there were lots of duplicates now eliminated in our final file. </w:t>
      </w:r>
      <w:proofErr w:type="spellStart"/>
      <w:proofErr w:type="gramStart"/>
      <w:r w:rsidRPr="00884BE7">
        <w:t>species_X_finalMapped.gff</w:t>
      </w:r>
      <w:proofErr w:type="spellEnd"/>
      <w:r>
        <w:t>(</w:t>
      </w:r>
      <w:proofErr w:type="spellStart"/>
      <w:proofErr w:type="gramEnd"/>
      <w:r>
        <w:t>P.argentina_genomic_finalMapped.gff</w:t>
      </w:r>
      <w:proofErr w:type="spellEnd"/>
      <w:r>
        <w:t>)</w:t>
      </w:r>
      <w:r w:rsidRPr="00884BE7">
        <w:rPr>
          <w:noProof/>
        </w:rPr>
        <w:drawing>
          <wp:inline distT="0" distB="0" distL="0" distR="0" wp14:anchorId="0D769130" wp14:editId="18AC8960">
            <wp:extent cx="5943600" cy="561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060D14D8" w14:textId="77777777" w:rsidR="00304AE6" w:rsidRDefault="00304AE6" w:rsidP="00304AE6">
      <w:pPr>
        <w:pStyle w:val="ListParagraph"/>
        <w:numPr>
          <w:ilvl w:val="0"/>
          <w:numId w:val="3"/>
        </w:numPr>
        <w:spacing w:line="276" w:lineRule="auto"/>
        <w:jc w:val="both"/>
      </w:pPr>
      <w:r>
        <w:t>We keep file 2(</w:t>
      </w:r>
      <w:proofErr w:type="spellStart"/>
      <w:r w:rsidRPr="00731241">
        <w:rPr>
          <w:i/>
          <w:iCs/>
        </w:rPr>
        <w:t>P.argentina</w:t>
      </w:r>
      <w:r>
        <w:t>_genomic_finalMapped.gff</w:t>
      </w:r>
      <w:proofErr w:type="spellEnd"/>
      <w:r>
        <w:t xml:space="preserve">) and discard original </w:t>
      </w:r>
      <w:proofErr w:type="spellStart"/>
      <w:r>
        <w:t>gff</w:t>
      </w:r>
      <w:proofErr w:type="spellEnd"/>
      <w:r>
        <w:t xml:space="preserve"> and intermediate </w:t>
      </w:r>
      <w:proofErr w:type="gramStart"/>
      <w:r>
        <w:t>files  (</w:t>
      </w:r>
      <w:proofErr w:type="spellStart"/>
      <w:proofErr w:type="gramEnd"/>
      <w:r w:rsidRPr="00731241">
        <w:rPr>
          <w:i/>
          <w:iCs/>
        </w:rPr>
        <w:t>P.argentina</w:t>
      </w:r>
      <w:r>
        <w:t>_genomic.gff</w:t>
      </w:r>
      <w:proofErr w:type="spellEnd"/>
      <w:r>
        <w:t xml:space="preserve"> &amp; </w:t>
      </w:r>
      <w:proofErr w:type="spellStart"/>
      <w:r w:rsidRPr="00731241">
        <w:rPr>
          <w:i/>
          <w:iCs/>
        </w:rPr>
        <w:t>P.argentina</w:t>
      </w:r>
      <w:r>
        <w:t>_genomic_A</w:t>
      </w:r>
      <w:proofErr w:type="spellEnd"/>
      <w:r>
        <w:t xml:space="preserve"> and A2.gff)</w:t>
      </w:r>
    </w:p>
    <w:p w14:paraId="3EE552A6" w14:textId="77777777" w:rsidR="00304AE6" w:rsidRPr="00884BE7" w:rsidRDefault="00304AE6" w:rsidP="00304AE6">
      <w:pPr>
        <w:pStyle w:val="ListParagraph"/>
        <w:spacing w:line="276" w:lineRule="auto"/>
        <w:ind w:left="1080"/>
        <w:jc w:val="both"/>
      </w:pPr>
    </w:p>
    <w:p w14:paraId="7EA07C46" w14:textId="77777777" w:rsidR="00304AE6" w:rsidRDefault="00304AE6" w:rsidP="00304AE6">
      <w:pPr>
        <w:pStyle w:val="ListParagraph"/>
        <w:spacing w:line="276" w:lineRule="auto"/>
        <w:ind w:left="1080"/>
        <w:jc w:val="both"/>
      </w:pPr>
      <w:r>
        <w:rPr>
          <w:rFonts w:ascii="Arial" w:hAnsi="Arial" w:cs="Arial"/>
          <w:noProof/>
          <w:color w:val="000000"/>
          <w:sz w:val="36"/>
          <w:szCs w:val="36"/>
          <w:bdr w:val="none" w:sz="0" w:space="0" w:color="auto" w:frame="1"/>
        </w:rPr>
        <w:drawing>
          <wp:inline distT="0" distB="0" distL="0" distR="0" wp14:anchorId="2E1EDE6D" wp14:editId="7147B810">
            <wp:extent cx="5943600" cy="109537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6DCC7EB1" w14:textId="77777777" w:rsidR="00304AE6" w:rsidRDefault="00304AE6" w:rsidP="00304AE6">
      <w:pPr>
        <w:spacing w:line="276" w:lineRule="auto"/>
        <w:jc w:val="both"/>
      </w:pPr>
      <w:r>
        <w:t>Finally, we need to copy file 3 i.e., SCRMshaw’s output file of species X (</w:t>
      </w:r>
      <w:proofErr w:type="spellStart"/>
      <w:r>
        <w:t>scrmshawOutput_peaksCalled_allSets_allMethods_Parg.bed</w:t>
      </w:r>
      <w:proofErr w:type="spellEnd"/>
      <w:r>
        <w:t>) to our project directory as follows:</w:t>
      </w:r>
    </w:p>
    <w:p w14:paraId="5925307B" w14:textId="77777777" w:rsidR="00304AE6" w:rsidRDefault="00304AE6" w:rsidP="00304AE6">
      <w:pPr>
        <w:spacing w:line="276" w:lineRule="auto"/>
        <w:ind w:firstLine="720"/>
        <w:jc w:val="both"/>
        <w:rPr>
          <w:rFonts w:ascii="Arial" w:hAnsi="Arial" w:cs="Arial"/>
          <w:i/>
          <w:iCs/>
          <w:color w:val="244357"/>
          <w:sz w:val="27"/>
          <w:szCs w:val="27"/>
        </w:rPr>
      </w:pPr>
      <w:r>
        <w:rPr>
          <w:rFonts w:ascii="Arial" w:hAnsi="Arial" w:cs="Arial"/>
          <w:i/>
          <w:iCs/>
          <w:color w:val="244357"/>
          <w:sz w:val="27"/>
          <w:szCs w:val="27"/>
        </w:rPr>
        <w:t>$cp ~/</w:t>
      </w:r>
      <w:proofErr w:type="spellStart"/>
      <w:proofErr w:type="gramStart"/>
      <w:r>
        <w:rPr>
          <w:rFonts w:ascii="Arial" w:hAnsi="Arial" w:cs="Arial"/>
          <w:i/>
          <w:iCs/>
          <w:color w:val="244357"/>
          <w:sz w:val="27"/>
          <w:szCs w:val="27"/>
        </w:rPr>
        <w:t>scrmshawOutput_peaksCalled_allSets_allMethods_Parg.bed</w:t>
      </w:r>
      <w:proofErr w:type="spellEnd"/>
      <w:r>
        <w:rPr>
          <w:rFonts w:ascii="Arial" w:hAnsi="Arial" w:cs="Arial"/>
          <w:i/>
          <w:iCs/>
          <w:color w:val="244357"/>
          <w:sz w:val="27"/>
          <w:szCs w:val="27"/>
        </w:rPr>
        <w:t xml:space="preserve"> .</w:t>
      </w:r>
      <w:proofErr w:type="gramEnd"/>
    </w:p>
    <w:p w14:paraId="02C1B2FB" w14:textId="77777777" w:rsidR="00304AE6" w:rsidRDefault="00304AE6" w:rsidP="00304AE6">
      <w:pPr>
        <w:spacing w:line="276" w:lineRule="auto"/>
      </w:pPr>
    </w:p>
    <w:p w14:paraId="5BFC07EC" w14:textId="77777777" w:rsidR="00304AE6" w:rsidRDefault="00304AE6" w:rsidP="00304AE6">
      <w:pPr>
        <w:spacing w:line="276" w:lineRule="auto"/>
      </w:pPr>
      <w:r>
        <w:rPr>
          <w:rFonts w:ascii="Arial" w:hAnsi="Arial" w:cs="Arial"/>
          <w:noProof/>
          <w:color w:val="000000"/>
          <w:sz w:val="30"/>
          <w:szCs w:val="30"/>
          <w:bdr w:val="none" w:sz="0" w:space="0" w:color="auto" w:frame="1"/>
        </w:rPr>
        <w:drawing>
          <wp:inline distT="0" distB="0" distL="0" distR="0" wp14:anchorId="676D2E0E" wp14:editId="628CACD2">
            <wp:extent cx="5943600" cy="16668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6EC8C02D" w14:textId="77777777" w:rsidR="00304AE6" w:rsidRPr="004C47FD" w:rsidRDefault="00304AE6" w:rsidP="00304AE6">
      <w:pPr>
        <w:spacing w:line="276" w:lineRule="auto"/>
      </w:pPr>
    </w:p>
    <w:p w14:paraId="26816E38" w14:textId="77777777" w:rsidR="00304AE6" w:rsidRDefault="00304AE6" w:rsidP="00304AE6">
      <w:pPr>
        <w:pStyle w:val="Heading5"/>
      </w:pPr>
      <w:r>
        <w:t xml:space="preserve">Step 3: Map DMEL orthologs to each of </w:t>
      </w:r>
      <w:proofErr w:type="gramStart"/>
      <w:r>
        <w:t>species</w:t>
      </w:r>
      <w:proofErr w:type="gramEnd"/>
      <w:r>
        <w:t xml:space="preserve"> X SCRMshaw prediction</w:t>
      </w:r>
    </w:p>
    <w:p w14:paraId="4E6E1529" w14:textId="77777777" w:rsidR="00304AE6" w:rsidRDefault="00304AE6" w:rsidP="00304AE6">
      <w:pPr>
        <w:spacing w:line="276" w:lineRule="auto"/>
        <w:jc w:val="both"/>
      </w:pPr>
      <w:r>
        <w:t>Now that we</w:t>
      </w:r>
      <w:r w:rsidRPr="00884BE7">
        <w:t xml:space="preserve"> have all the required </w:t>
      </w:r>
      <w:proofErr w:type="gramStart"/>
      <w:r>
        <w:t>files[</w:t>
      </w:r>
      <w:proofErr w:type="gramEnd"/>
      <w:r>
        <w:t xml:space="preserve">1,2,3] in our project directory, the next step is to clone and run the scripts that would actually map fly </w:t>
      </w:r>
      <w:proofErr w:type="spellStart"/>
      <w:r>
        <w:t>ortholgs</w:t>
      </w:r>
      <w:proofErr w:type="spellEnd"/>
      <w:r>
        <w:t xml:space="preserve"> to each of our SCRMshaw prediction in the SCRMshaw output file.</w:t>
      </w:r>
      <w:r w:rsidRPr="00884BE7">
        <w:t> </w:t>
      </w:r>
    </w:p>
    <w:p w14:paraId="702EB649" w14:textId="77777777" w:rsidR="00304AE6" w:rsidRDefault="00304AE6" w:rsidP="00304AE6">
      <w:pPr>
        <w:pStyle w:val="ListParagraph"/>
        <w:numPr>
          <w:ilvl w:val="0"/>
          <w:numId w:val="3"/>
        </w:numPr>
        <w:spacing w:line="276" w:lineRule="auto"/>
        <w:jc w:val="both"/>
      </w:pPr>
      <w:r>
        <w:t>First copy the script to our project directory</w:t>
      </w:r>
    </w:p>
    <w:p w14:paraId="4B13FA0B" w14:textId="77777777" w:rsidR="00304AE6" w:rsidRDefault="00304AE6" w:rsidP="00304AE6">
      <w:pPr>
        <w:pStyle w:val="ListParagraph"/>
        <w:numPr>
          <w:ilvl w:val="1"/>
          <w:numId w:val="3"/>
        </w:numPr>
        <w:spacing w:line="276" w:lineRule="auto"/>
        <w:jc w:val="both"/>
        <w:rPr>
          <w:i/>
          <w:iCs/>
          <w:lang w:val="fr-FR"/>
        </w:rPr>
      </w:pPr>
      <w:proofErr w:type="gramStart"/>
      <w:r w:rsidRPr="004F6077">
        <w:rPr>
          <w:i/>
          <w:iCs/>
          <w:lang w:val="fr-FR"/>
        </w:rPr>
        <w:t>git</w:t>
      </w:r>
      <w:proofErr w:type="gramEnd"/>
      <w:r w:rsidRPr="004F6077">
        <w:rPr>
          <w:i/>
          <w:iCs/>
          <w:lang w:val="fr-FR"/>
        </w:rPr>
        <w:t xml:space="preserve"> clone </w:t>
      </w:r>
      <w:hyperlink r:id="rId26" w:history="1">
        <w:r w:rsidRPr="004F6077">
          <w:rPr>
            <w:rStyle w:val="Hyperlink"/>
            <w:i/>
            <w:iCs/>
          </w:rPr>
          <w:t>https://github.com/HalfonLab/Mapping-D.mel-Orthologs.git</w:t>
        </w:r>
      </w:hyperlink>
    </w:p>
    <w:p w14:paraId="586C44A6" w14:textId="77777777" w:rsidR="00304AE6" w:rsidRPr="00AE5FA3" w:rsidRDefault="00304AE6" w:rsidP="00304AE6">
      <w:pPr>
        <w:pStyle w:val="ListParagraph"/>
        <w:numPr>
          <w:ilvl w:val="0"/>
          <w:numId w:val="3"/>
        </w:numPr>
        <w:spacing w:line="276" w:lineRule="auto"/>
        <w:jc w:val="both"/>
        <w:rPr>
          <w:i/>
          <w:iCs/>
        </w:rPr>
      </w:pPr>
      <w:r w:rsidRPr="004F6077">
        <w:lastRenderedPageBreak/>
        <w:t>Change to the Mapping-D</w:t>
      </w:r>
      <w:r>
        <w:t>.mel-Orthologs directory</w:t>
      </w:r>
    </w:p>
    <w:p w14:paraId="4C92672D" w14:textId="77777777" w:rsidR="00304AE6" w:rsidRPr="00AE5FA3" w:rsidRDefault="00304AE6" w:rsidP="00304AE6">
      <w:pPr>
        <w:pStyle w:val="ListParagraph"/>
        <w:spacing w:line="276" w:lineRule="auto"/>
        <w:ind w:left="1080"/>
        <w:jc w:val="both"/>
        <w:rPr>
          <w:i/>
          <w:iCs/>
        </w:rPr>
      </w:pPr>
      <w:r>
        <w:rPr>
          <w:rFonts w:ascii="Arial" w:hAnsi="Arial" w:cs="Arial"/>
          <w:noProof/>
          <w:color w:val="000000"/>
          <w:sz w:val="36"/>
          <w:szCs w:val="36"/>
          <w:bdr w:val="none" w:sz="0" w:space="0" w:color="auto" w:frame="1"/>
        </w:rPr>
        <w:drawing>
          <wp:inline distT="0" distB="0" distL="0" distR="0" wp14:anchorId="49CED70B" wp14:editId="1F1CAA46">
            <wp:extent cx="5943600" cy="866775"/>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14:paraId="278CFF24" w14:textId="77777777" w:rsidR="00304AE6" w:rsidRPr="0076711B" w:rsidRDefault="00304AE6" w:rsidP="00304AE6">
      <w:pPr>
        <w:pStyle w:val="ListParagraph"/>
        <w:numPr>
          <w:ilvl w:val="0"/>
          <w:numId w:val="3"/>
        </w:numPr>
        <w:spacing w:line="276" w:lineRule="auto"/>
        <w:jc w:val="both"/>
        <w:rPr>
          <w:i/>
          <w:iCs/>
        </w:rPr>
      </w:pPr>
      <w:r>
        <w:t xml:space="preserve">Copy all the files from other </w:t>
      </w:r>
      <w:proofErr w:type="gramStart"/>
      <w:r>
        <w:t>main(</w:t>
      </w:r>
      <w:proofErr w:type="spellStart"/>
      <w:proofErr w:type="gramEnd"/>
      <w:r>
        <w:t>Project_OM</w:t>
      </w:r>
      <w:proofErr w:type="spellEnd"/>
      <w:r>
        <w:t>) and subdirectory(</w:t>
      </w:r>
      <w:proofErr w:type="spellStart"/>
      <w:r>
        <w:t>orthologer_output</w:t>
      </w:r>
      <w:proofErr w:type="spellEnd"/>
      <w:r>
        <w:t>) to this folder</w:t>
      </w:r>
    </w:p>
    <w:p w14:paraId="6724E117" w14:textId="77777777" w:rsidR="00304AE6" w:rsidRPr="00AE5FA3" w:rsidRDefault="00304AE6" w:rsidP="00304AE6">
      <w:pPr>
        <w:pStyle w:val="ListParagraph"/>
        <w:spacing w:line="276" w:lineRule="auto"/>
        <w:ind w:left="1080"/>
        <w:jc w:val="both"/>
        <w:rPr>
          <w:i/>
          <w:iCs/>
        </w:rPr>
      </w:pPr>
      <w:r>
        <w:rPr>
          <w:rFonts w:ascii="Arial" w:hAnsi="Arial" w:cs="Arial"/>
          <w:noProof/>
          <w:color w:val="000000"/>
          <w:sz w:val="36"/>
          <w:szCs w:val="36"/>
          <w:bdr w:val="none" w:sz="0" w:space="0" w:color="auto" w:frame="1"/>
        </w:rPr>
        <w:drawing>
          <wp:inline distT="0" distB="0" distL="0" distR="0" wp14:anchorId="29BCFAC6" wp14:editId="51ED5260">
            <wp:extent cx="5943600" cy="2276475"/>
            <wp:effectExtent l="0" t="0" r="0" b="952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0CDC2778" w14:textId="77777777" w:rsidR="00304AE6" w:rsidRPr="0076711B" w:rsidRDefault="00304AE6" w:rsidP="00304AE6">
      <w:pPr>
        <w:pStyle w:val="ListParagraph"/>
        <w:numPr>
          <w:ilvl w:val="0"/>
          <w:numId w:val="3"/>
        </w:numPr>
        <w:spacing w:line="276" w:lineRule="auto"/>
        <w:jc w:val="both"/>
        <w:rPr>
          <w:i/>
          <w:iCs/>
        </w:rPr>
      </w:pPr>
      <w:r>
        <w:t>Execute the script with the following command</w:t>
      </w:r>
    </w:p>
    <w:p w14:paraId="74E2E096" w14:textId="77777777" w:rsidR="00304AE6" w:rsidRDefault="00304AE6" w:rsidP="00304AE6">
      <w:pPr>
        <w:pStyle w:val="ListParagraph"/>
        <w:spacing w:line="276" w:lineRule="auto"/>
        <w:ind w:left="1440"/>
        <w:rPr>
          <w:i/>
          <w:iCs/>
        </w:rPr>
      </w:pPr>
      <w:r w:rsidRPr="0076711B">
        <w:rPr>
          <w:i/>
          <w:iCs/>
        </w:rPr>
        <w:t>$python OM_mappingFlyOrthologsToSCRMshawPredictions.py -ft GCF_000001215.4_Release_6_plus_ISO1_MT_feature_table.txt -</w:t>
      </w:r>
      <w:proofErr w:type="spellStart"/>
      <w:r w:rsidRPr="0076711B">
        <w:rPr>
          <w:i/>
          <w:iCs/>
        </w:rPr>
        <w:t>mD</w:t>
      </w:r>
      <w:proofErr w:type="spellEnd"/>
      <w:r w:rsidRPr="0076711B">
        <w:rPr>
          <w:i/>
          <w:iCs/>
        </w:rPr>
        <w:t xml:space="preserve"> </w:t>
      </w:r>
      <w:proofErr w:type="spellStart"/>
      <w:r w:rsidRPr="0076711B">
        <w:rPr>
          <w:i/>
          <w:iCs/>
        </w:rPr>
        <w:t>DMEL_</w:t>
      </w:r>
      <w:proofErr w:type="gramStart"/>
      <w:r w:rsidRPr="0076711B">
        <w:rPr>
          <w:i/>
          <w:iCs/>
        </w:rPr>
        <w:t>PROTEIN.fs.maptxt</w:t>
      </w:r>
      <w:proofErr w:type="spellEnd"/>
      <w:proofErr w:type="gramEnd"/>
      <w:r w:rsidRPr="0076711B">
        <w:rPr>
          <w:i/>
          <w:iCs/>
        </w:rPr>
        <w:t xml:space="preserve"> -</w:t>
      </w:r>
      <w:proofErr w:type="spellStart"/>
      <w:r w:rsidRPr="0076711B">
        <w:rPr>
          <w:i/>
          <w:iCs/>
        </w:rPr>
        <w:t>mX</w:t>
      </w:r>
      <w:proofErr w:type="spellEnd"/>
      <w:r w:rsidRPr="0076711B">
        <w:rPr>
          <w:i/>
          <w:iCs/>
        </w:rPr>
        <w:t xml:space="preserve"> </w:t>
      </w:r>
      <w:proofErr w:type="spellStart"/>
      <w:r w:rsidRPr="0076711B">
        <w:rPr>
          <w:i/>
          <w:iCs/>
        </w:rPr>
        <w:t>P.ARGENTINA_PROTEIN.fs.maptxt</w:t>
      </w:r>
      <w:proofErr w:type="spellEnd"/>
      <w:r w:rsidRPr="0076711B">
        <w:rPr>
          <w:i/>
          <w:iCs/>
        </w:rPr>
        <w:t xml:space="preserve"> -</w:t>
      </w:r>
      <w:proofErr w:type="spellStart"/>
      <w:r w:rsidRPr="0076711B">
        <w:rPr>
          <w:i/>
          <w:iCs/>
        </w:rPr>
        <w:t>og</w:t>
      </w:r>
      <w:proofErr w:type="spellEnd"/>
      <w:r w:rsidRPr="0076711B">
        <w:rPr>
          <w:i/>
          <w:iCs/>
        </w:rPr>
        <w:t xml:space="preserve"> </w:t>
      </w:r>
      <w:proofErr w:type="spellStart"/>
      <w:r w:rsidRPr="0076711B">
        <w:rPr>
          <w:i/>
          <w:iCs/>
        </w:rPr>
        <w:t>mydata.og_map</w:t>
      </w:r>
      <w:proofErr w:type="spellEnd"/>
      <w:r w:rsidRPr="0076711B">
        <w:rPr>
          <w:i/>
          <w:iCs/>
        </w:rPr>
        <w:t xml:space="preserve"> -sp1id </w:t>
      </w:r>
      <w:proofErr w:type="spellStart"/>
      <w:r w:rsidRPr="0076711B">
        <w:rPr>
          <w:i/>
          <w:iCs/>
        </w:rPr>
        <w:t>P.argentina_genomic_finalMapped.gff</w:t>
      </w:r>
      <w:proofErr w:type="spellEnd"/>
      <w:r w:rsidRPr="0076711B">
        <w:rPr>
          <w:i/>
          <w:iCs/>
        </w:rPr>
        <w:t xml:space="preserve"> -so </w:t>
      </w:r>
      <w:proofErr w:type="spellStart"/>
      <w:r w:rsidRPr="0076711B">
        <w:rPr>
          <w:i/>
          <w:iCs/>
        </w:rPr>
        <w:t>scrmshawOutput_peaksCalled_allSets_allMethods_Parg.bed</w:t>
      </w:r>
      <w:proofErr w:type="spellEnd"/>
    </w:p>
    <w:p w14:paraId="3ECECAF6" w14:textId="77777777" w:rsidR="00304AE6" w:rsidRPr="00702351" w:rsidRDefault="00304AE6" w:rsidP="00304AE6">
      <w:pPr>
        <w:pStyle w:val="ListParagraph"/>
        <w:numPr>
          <w:ilvl w:val="0"/>
          <w:numId w:val="3"/>
        </w:numPr>
        <w:spacing w:line="276" w:lineRule="auto"/>
        <w:rPr>
          <w:i/>
          <w:iCs/>
        </w:rPr>
      </w:pPr>
      <w:r>
        <w:t>The output file will have same file name as SCRMshaw’s output file with an additional “SO_” prefix (SO_</w:t>
      </w:r>
      <w:r w:rsidRPr="005241C3">
        <w:rPr>
          <w:i/>
          <w:iCs/>
        </w:rPr>
        <w:t xml:space="preserve"> </w:t>
      </w:r>
      <w:proofErr w:type="spellStart"/>
      <w:r w:rsidRPr="005241C3">
        <w:t>scrmshawOutput_peaksCalled_allSets_allMethods_Parg.bed</w:t>
      </w:r>
      <w:proofErr w:type="spellEnd"/>
      <w:r>
        <w:t xml:space="preserve">) and the same format but with addition of </w:t>
      </w:r>
      <w:proofErr w:type="spellStart"/>
      <w:r>
        <w:rPr>
          <w:i/>
          <w:iCs/>
        </w:rPr>
        <w:t>Dmel</w:t>
      </w:r>
      <w:proofErr w:type="spellEnd"/>
      <w:r>
        <w:rPr>
          <w:i/>
          <w:iCs/>
        </w:rPr>
        <w:t xml:space="preserve"> </w:t>
      </w:r>
      <w:r>
        <w:t xml:space="preserve">orthologs. It is in the form of </w:t>
      </w:r>
      <w:proofErr w:type="gramStart"/>
      <w:r>
        <w:t>a</w:t>
      </w:r>
      <w:proofErr w:type="gramEnd"/>
      <w:r>
        <w:t xml:space="preserve"> 18-column tab delimited file as follows:</w:t>
      </w:r>
    </w:p>
    <w:p w14:paraId="1E4D0B92" w14:textId="77777777" w:rsidR="00304AE6" w:rsidRPr="00702351" w:rsidRDefault="00304AE6" w:rsidP="00304AE6">
      <w:pPr>
        <w:pStyle w:val="ListParagraph"/>
        <w:numPr>
          <w:ilvl w:val="1"/>
          <w:numId w:val="3"/>
        </w:numPr>
        <w:spacing w:line="276" w:lineRule="auto"/>
        <w:jc w:val="both"/>
        <w:rPr>
          <w:i/>
          <w:iCs/>
        </w:rPr>
      </w:pPr>
      <w:r>
        <w:t>Chromosome</w:t>
      </w:r>
    </w:p>
    <w:p w14:paraId="0CC1AF77" w14:textId="77777777" w:rsidR="00304AE6" w:rsidRPr="00702351" w:rsidRDefault="00304AE6" w:rsidP="00304AE6">
      <w:pPr>
        <w:pStyle w:val="ListParagraph"/>
        <w:numPr>
          <w:ilvl w:val="1"/>
          <w:numId w:val="3"/>
        </w:numPr>
        <w:spacing w:line="276" w:lineRule="auto"/>
        <w:jc w:val="both"/>
        <w:rPr>
          <w:i/>
          <w:iCs/>
        </w:rPr>
      </w:pPr>
      <w:r w:rsidRPr="00702351">
        <w:rPr>
          <w:i/>
          <w:iCs/>
        </w:rPr>
        <w:t>start</w:t>
      </w:r>
    </w:p>
    <w:p w14:paraId="7D753062" w14:textId="73552416" w:rsidR="00304AE6" w:rsidRDefault="00304AE6" w:rsidP="00304AE6">
      <w:pPr>
        <w:pStyle w:val="ListParagraph"/>
        <w:numPr>
          <w:ilvl w:val="1"/>
          <w:numId w:val="3"/>
        </w:numPr>
        <w:spacing w:line="276" w:lineRule="auto"/>
        <w:jc w:val="both"/>
        <w:rPr>
          <w:i/>
          <w:iCs/>
        </w:rPr>
      </w:pPr>
      <w:r w:rsidRPr="00702351">
        <w:rPr>
          <w:i/>
          <w:iCs/>
        </w:rPr>
        <w:t>end</w:t>
      </w:r>
      <w:r>
        <w:rPr>
          <w:i/>
          <w:iCs/>
        </w:rPr>
        <w:t xml:space="preserve"> </w:t>
      </w:r>
    </w:p>
    <w:p w14:paraId="13CE1CBC" w14:textId="77777777" w:rsidR="00304AE6" w:rsidRPr="00702351" w:rsidRDefault="00304AE6" w:rsidP="00304AE6">
      <w:pPr>
        <w:pStyle w:val="ListParagraph"/>
        <w:numPr>
          <w:ilvl w:val="1"/>
          <w:numId w:val="3"/>
        </w:numPr>
        <w:spacing w:line="276" w:lineRule="auto"/>
        <w:jc w:val="both"/>
        <w:rPr>
          <w:i/>
          <w:iCs/>
        </w:rPr>
      </w:pPr>
      <w:r>
        <w:rPr>
          <w:i/>
          <w:iCs/>
        </w:rPr>
        <w:t>Peak amplitude</w:t>
      </w:r>
    </w:p>
    <w:p w14:paraId="653118F5" w14:textId="77777777" w:rsidR="00304AE6" w:rsidRPr="00702351" w:rsidRDefault="00304AE6" w:rsidP="00304AE6">
      <w:pPr>
        <w:pStyle w:val="ListParagraph"/>
        <w:numPr>
          <w:ilvl w:val="1"/>
          <w:numId w:val="3"/>
        </w:numPr>
        <w:spacing w:line="276" w:lineRule="auto"/>
        <w:jc w:val="both"/>
        <w:rPr>
          <w:i/>
          <w:iCs/>
        </w:rPr>
      </w:pPr>
      <w:r w:rsidRPr="00702351">
        <w:rPr>
          <w:i/>
          <w:iCs/>
        </w:rPr>
        <w:t>SCRMshaw score</w:t>
      </w:r>
    </w:p>
    <w:p w14:paraId="279765D8" w14:textId="77777777" w:rsidR="00304AE6" w:rsidRPr="00702351" w:rsidRDefault="00304AE6" w:rsidP="00304AE6">
      <w:pPr>
        <w:pStyle w:val="ListParagraph"/>
        <w:numPr>
          <w:ilvl w:val="1"/>
          <w:numId w:val="3"/>
        </w:numPr>
        <w:spacing w:line="276" w:lineRule="auto"/>
        <w:jc w:val="both"/>
        <w:rPr>
          <w:i/>
          <w:iCs/>
        </w:rPr>
      </w:pPr>
      <w:r w:rsidRPr="00702351">
        <w:rPr>
          <w:i/>
          <w:iCs/>
        </w:rPr>
        <w:t>flanking gene</w:t>
      </w:r>
    </w:p>
    <w:p w14:paraId="762AC617" w14:textId="77777777" w:rsidR="00304AE6" w:rsidRDefault="00304AE6" w:rsidP="00304AE6">
      <w:pPr>
        <w:pStyle w:val="ListParagraph"/>
        <w:numPr>
          <w:ilvl w:val="1"/>
          <w:numId w:val="3"/>
        </w:numPr>
        <w:spacing w:line="276" w:lineRule="auto"/>
        <w:jc w:val="both"/>
        <w:rPr>
          <w:i/>
          <w:iCs/>
        </w:rPr>
      </w:pPr>
      <w:proofErr w:type="spellStart"/>
      <w:r>
        <w:rPr>
          <w:i/>
          <w:iCs/>
        </w:rPr>
        <w:t>Dmel</w:t>
      </w:r>
      <w:proofErr w:type="spellEnd"/>
      <w:r>
        <w:rPr>
          <w:i/>
          <w:iCs/>
        </w:rPr>
        <w:t xml:space="preserve"> Ortholog of flanking gene</w:t>
      </w:r>
    </w:p>
    <w:p w14:paraId="61FE4A27" w14:textId="77777777" w:rsidR="00304AE6" w:rsidRPr="00702351" w:rsidRDefault="00304AE6" w:rsidP="00304AE6">
      <w:pPr>
        <w:pStyle w:val="ListParagraph"/>
        <w:numPr>
          <w:ilvl w:val="1"/>
          <w:numId w:val="3"/>
        </w:numPr>
        <w:spacing w:line="276" w:lineRule="auto"/>
        <w:jc w:val="both"/>
        <w:rPr>
          <w:i/>
          <w:iCs/>
        </w:rPr>
      </w:pPr>
      <w:r w:rsidRPr="00702351">
        <w:rPr>
          <w:i/>
          <w:iCs/>
        </w:rPr>
        <w:t>distance of hit from flanking gene (</w:t>
      </w:r>
      <w:proofErr w:type="spellStart"/>
      <w:r w:rsidRPr="00702351">
        <w:rPr>
          <w:i/>
          <w:iCs/>
        </w:rPr>
        <w:t>basepairs</w:t>
      </w:r>
      <w:proofErr w:type="spellEnd"/>
      <w:r w:rsidRPr="00702351">
        <w:rPr>
          <w:i/>
          <w:iCs/>
        </w:rPr>
        <w:t>)</w:t>
      </w:r>
    </w:p>
    <w:p w14:paraId="736FA649" w14:textId="77777777" w:rsidR="00304AE6" w:rsidRPr="00702351" w:rsidRDefault="00304AE6" w:rsidP="00304AE6">
      <w:pPr>
        <w:pStyle w:val="ListParagraph"/>
        <w:numPr>
          <w:ilvl w:val="1"/>
          <w:numId w:val="3"/>
        </w:numPr>
        <w:spacing w:line="276" w:lineRule="auto"/>
        <w:jc w:val="both"/>
        <w:rPr>
          <w:i/>
          <w:iCs/>
        </w:rPr>
      </w:pPr>
      <w:r w:rsidRPr="00702351">
        <w:rPr>
          <w:i/>
          <w:iCs/>
        </w:rPr>
        <w:t>location of hit relative to flanking gene</w:t>
      </w:r>
    </w:p>
    <w:p w14:paraId="1D4B42D8" w14:textId="77777777" w:rsidR="00304AE6" w:rsidRPr="00702351" w:rsidRDefault="00304AE6" w:rsidP="00304AE6">
      <w:pPr>
        <w:pStyle w:val="ListParagraph"/>
        <w:numPr>
          <w:ilvl w:val="1"/>
          <w:numId w:val="3"/>
        </w:numPr>
        <w:spacing w:line="276" w:lineRule="auto"/>
        <w:jc w:val="both"/>
        <w:rPr>
          <w:i/>
          <w:iCs/>
        </w:rPr>
      </w:pPr>
      <w:r w:rsidRPr="00702351">
        <w:rPr>
          <w:i/>
          <w:iCs/>
        </w:rPr>
        <w:lastRenderedPageBreak/>
        <w:t xml:space="preserve"> local rank</w:t>
      </w:r>
    </w:p>
    <w:p w14:paraId="6B5029EA" w14:textId="77777777" w:rsidR="00304AE6" w:rsidRPr="00702351" w:rsidRDefault="00304AE6" w:rsidP="00304AE6">
      <w:pPr>
        <w:pStyle w:val="ListParagraph"/>
        <w:numPr>
          <w:ilvl w:val="1"/>
          <w:numId w:val="3"/>
        </w:numPr>
        <w:spacing w:line="276" w:lineRule="auto"/>
        <w:jc w:val="both"/>
        <w:rPr>
          <w:i/>
          <w:iCs/>
        </w:rPr>
      </w:pPr>
      <w:r w:rsidRPr="00702351">
        <w:rPr>
          <w:i/>
          <w:iCs/>
        </w:rPr>
        <w:t>next closest flanking gene</w:t>
      </w:r>
    </w:p>
    <w:p w14:paraId="7D64E0DA" w14:textId="77777777" w:rsidR="00304AE6" w:rsidRDefault="00304AE6" w:rsidP="00304AE6">
      <w:pPr>
        <w:pStyle w:val="ListParagraph"/>
        <w:numPr>
          <w:ilvl w:val="1"/>
          <w:numId w:val="3"/>
        </w:numPr>
        <w:spacing w:line="276" w:lineRule="auto"/>
        <w:jc w:val="both"/>
        <w:rPr>
          <w:i/>
          <w:iCs/>
        </w:rPr>
      </w:pPr>
      <w:proofErr w:type="spellStart"/>
      <w:r>
        <w:rPr>
          <w:i/>
          <w:iCs/>
        </w:rPr>
        <w:t>Dmel</w:t>
      </w:r>
      <w:proofErr w:type="spellEnd"/>
      <w:r>
        <w:rPr>
          <w:i/>
          <w:iCs/>
        </w:rPr>
        <w:t xml:space="preserve"> Ortholog of next flanking gene</w:t>
      </w:r>
    </w:p>
    <w:p w14:paraId="22130C4D" w14:textId="77777777" w:rsidR="00304AE6" w:rsidRPr="00702351" w:rsidRDefault="00304AE6" w:rsidP="00304AE6">
      <w:pPr>
        <w:pStyle w:val="ListParagraph"/>
        <w:numPr>
          <w:ilvl w:val="1"/>
          <w:numId w:val="3"/>
        </w:numPr>
        <w:spacing w:line="276" w:lineRule="auto"/>
        <w:jc w:val="both"/>
        <w:rPr>
          <w:i/>
          <w:iCs/>
        </w:rPr>
      </w:pPr>
      <w:r w:rsidRPr="00702351">
        <w:rPr>
          <w:i/>
          <w:iCs/>
        </w:rPr>
        <w:t xml:space="preserve"> distance of hit from flanking gene (</w:t>
      </w:r>
      <w:proofErr w:type="spellStart"/>
      <w:r w:rsidRPr="00702351">
        <w:rPr>
          <w:i/>
          <w:iCs/>
        </w:rPr>
        <w:t>basepairs</w:t>
      </w:r>
      <w:proofErr w:type="spellEnd"/>
      <w:r w:rsidRPr="00702351">
        <w:rPr>
          <w:i/>
          <w:iCs/>
        </w:rPr>
        <w:t>)</w:t>
      </w:r>
    </w:p>
    <w:p w14:paraId="4FCB9840" w14:textId="77777777" w:rsidR="00304AE6" w:rsidRPr="00702351" w:rsidRDefault="00304AE6" w:rsidP="00304AE6">
      <w:pPr>
        <w:pStyle w:val="ListParagraph"/>
        <w:numPr>
          <w:ilvl w:val="1"/>
          <w:numId w:val="3"/>
        </w:numPr>
        <w:spacing w:line="276" w:lineRule="auto"/>
        <w:jc w:val="both"/>
        <w:rPr>
          <w:i/>
          <w:iCs/>
        </w:rPr>
      </w:pPr>
      <w:r w:rsidRPr="00702351">
        <w:rPr>
          <w:i/>
          <w:iCs/>
        </w:rPr>
        <w:t>location of hit relative to flanking gene</w:t>
      </w:r>
    </w:p>
    <w:p w14:paraId="509CA485" w14:textId="77777777" w:rsidR="00304AE6" w:rsidRPr="00702351" w:rsidRDefault="00304AE6" w:rsidP="00304AE6">
      <w:pPr>
        <w:pStyle w:val="ListParagraph"/>
        <w:numPr>
          <w:ilvl w:val="1"/>
          <w:numId w:val="3"/>
        </w:numPr>
        <w:spacing w:line="276" w:lineRule="auto"/>
        <w:jc w:val="both"/>
        <w:rPr>
          <w:i/>
          <w:iCs/>
        </w:rPr>
      </w:pPr>
      <w:r w:rsidRPr="00702351">
        <w:rPr>
          <w:i/>
          <w:iCs/>
        </w:rPr>
        <w:t>local rank</w:t>
      </w:r>
    </w:p>
    <w:p w14:paraId="246050EB" w14:textId="77777777" w:rsidR="00304AE6" w:rsidRPr="00702351" w:rsidRDefault="00304AE6" w:rsidP="00304AE6">
      <w:pPr>
        <w:pStyle w:val="ListParagraph"/>
        <w:numPr>
          <w:ilvl w:val="1"/>
          <w:numId w:val="3"/>
        </w:numPr>
        <w:spacing w:line="276" w:lineRule="auto"/>
        <w:jc w:val="both"/>
        <w:rPr>
          <w:i/>
          <w:iCs/>
        </w:rPr>
      </w:pPr>
      <w:r w:rsidRPr="00702351">
        <w:rPr>
          <w:i/>
          <w:iCs/>
        </w:rPr>
        <w:t>training set</w:t>
      </w:r>
    </w:p>
    <w:p w14:paraId="1E0D0F9B" w14:textId="77777777" w:rsidR="00304AE6" w:rsidRDefault="00304AE6" w:rsidP="00304AE6">
      <w:pPr>
        <w:pStyle w:val="ListParagraph"/>
        <w:numPr>
          <w:ilvl w:val="1"/>
          <w:numId w:val="3"/>
        </w:numPr>
        <w:spacing w:line="276" w:lineRule="auto"/>
        <w:jc w:val="both"/>
        <w:rPr>
          <w:i/>
          <w:iCs/>
        </w:rPr>
      </w:pPr>
      <w:r w:rsidRPr="00702351">
        <w:rPr>
          <w:i/>
          <w:iCs/>
        </w:rPr>
        <w:t>method (</w:t>
      </w:r>
      <w:proofErr w:type="spellStart"/>
      <w:r w:rsidRPr="00702351">
        <w:rPr>
          <w:i/>
          <w:iCs/>
        </w:rPr>
        <w:t>hexmcd</w:t>
      </w:r>
      <w:proofErr w:type="spellEnd"/>
      <w:r w:rsidRPr="00702351">
        <w:rPr>
          <w:i/>
          <w:iCs/>
        </w:rPr>
        <w:t xml:space="preserve">, </w:t>
      </w:r>
      <w:proofErr w:type="spellStart"/>
      <w:r w:rsidRPr="00702351">
        <w:rPr>
          <w:i/>
          <w:iCs/>
        </w:rPr>
        <w:t>imm</w:t>
      </w:r>
      <w:proofErr w:type="spellEnd"/>
      <w:r w:rsidRPr="00702351">
        <w:rPr>
          <w:i/>
          <w:iCs/>
        </w:rPr>
        <w:t xml:space="preserve">, </w:t>
      </w:r>
      <w:proofErr w:type="spellStart"/>
      <w:r w:rsidRPr="00702351">
        <w:rPr>
          <w:i/>
          <w:iCs/>
        </w:rPr>
        <w:t>pac</w:t>
      </w:r>
      <w:proofErr w:type="spellEnd"/>
      <w:r w:rsidRPr="00702351">
        <w:rPr>
          <w:i/>
          <w:iCs/>
        </w:rPr>
        <w:t>)</w:t>
      </w:r>
    </w:p>
    <w:p w14:paraId="761C64AD" w14:textId="77777777" w:rsidR="00304AE6" w:rsidRPr="00702351" w:rsidRDefault="00304AE6" w:rsidP="00304AE6">
      <w:pPr>
        <w:pStyle w:val="ListParagraph"/>
        <w:numPr>
          <w:ilvl w:val="1"/>
          <w:numId w:val="3"/>
        </w:numPr>
        <w:spacing w:line="276" w:lineRule="auto"/>
        <w:jc w:val="both"/>
        <w:rPr>
          <w:i/>
          <w:iCs/>
        </w:rPr>
      </w:pPr>
      <w:r>
        <w:rPr>
          <w:i/>
          <w:iCs/>
        </w:rPr>
        <w:t>rank</w:t>
      </w:r>
    </w:p>
    <w:p w14:paraId="3A4F49F8" w14:textId="77777777" w:rsidR="00304AE6" w:rsidRDefault="00304AE6" w:rsidP="00304AE6">
      <w:pPr>
        <w:spacing w:line="276" w:lineRule="auto"/>
        <w:jc w:val="both"/>
      </w:pPr>
    </w:p>
    <w:p w14:paraId="0ED57228" w14:textId="77777777" w:rsidR="00304AE6" w:rsidRPr="00BC40ED" w:rsidRDefault="00304AE6" w:rsidP="00304AE6">
      <w:pPr>
        <w:spacing w:line="276" w:lineRule="auto"/>
        <w:jc w:val="both"/>
      </w:pPr>
      <w:r>
        <w:t>This</w:t>
      </w:r>
      <w:r w:rsidRPr="00BC40ED">
        <w:t xml:space="preserve"> pipeline has been a very useful addition to our toolset because now when we run </w:t>
      </w:r>
      <w:r>
        <w:t>SCRM</w:t>
      </w:r>
      <w:r w:rsidRPr="00BC40ED">
        <w:t xml:space="preserve">shaw on </w:t>
      </w:r>
      <w:r>
        <w:t>a given</w:t>
      </w:r>
      <w:r w:rsidRPr="00BC40ED">
        <w:t xml:space="preserve"> species, </w:t>
      </w:r>
      <w:r>
        <w:t>running the output</w:t>
      </w:r>
      <w:r w:rsidRPr="00BC40ED">
        <w:t xml:space="preserve"> through this pipeline</w:t>
      </w:r>
      <w:r>
        <w:t xml:space="preserve"> provides easy-to-recognize fly ortholog names</w:t>
      </w:r>
      <w:r w:rsidRPr="00BC40ED">
        <w:t xml:space="preserve"> rather than just gene IDs for each prediction.</w:t>
      </w:r>
      <w:r>
        <w:t xml:space="preserve"> For example, if </w:t>
      </w:r>
      <w:proofErr w:type="spellStart"/>
      <w:r>
        <w:t>SCRMsahw</w:t>
      </w:r>
      <w:proofErr w:type="spellEnd"/>
      <w:r>
        <w:t xml:space="preserve"> has a prediction in the </w:t>
      </w:r>
      <w:r w:rsidRPr="00731241">
        <w:rPr>
          <w:i/>
          <w:iCs/>
        </w:rPr>
        <w:t>Anopheles gambiae</w:t>
      </w:r>
      <w:r>
        <w:t xml:space="preserve"> genome associated with gene-ID AAEG001412, it would be difficult to </w:t>
      </w:r>
      <w:proofErr w:type="spellStart"/>
      <w:r>
        <w:t>to</w:t>
      </w:r>
      <w:proofErr w:type="spellEnd"/>
      <w:r>
        <w:t xml:space="preserve"> recognize the role or function of the gene. However, our pipeline now provides a fly ortholog—in this case, “</w:t>
      </w:r>
      <w:proofErr w:type="spellStart"/>
      <w:r>
        <w:t>wg</w:t>
      </w:r>
      <w:proofErr w:type="spellEnd"/>
      <w:r>
        <w:t xml:space="preserve">”—which provides instantly recognizable insight into the gene’s identity and function. </w:t>
      </w:r>
      <w:r w:rsidRPr="00BC40ED">
        <w:t xml:space="preserve">This has </w:t>
      </w:r>
      <w:r>
        <w:t xml:space="preserve">tremendously </w:t>
      </w:r>
      <w:r w:rsidRPr="00BC40ED">
        <w:t>helped us in choosing enhancers for in vivo validation</w:t>
      </w:r>
      <w:r>
        <w:t xml:space="preserve"> </w:t>
      </w:r>
      <w:r w:rsidRPr="00BC40ED">
        <w:t>[</w:t>
      </w:r>
      <w:r>
        <w:t xml:space="preserve">more </w:t>
      </w:r>
      <w:r w:rsidRPr="00BC40ED">
        <w:t xml:space="preserve">details </w:t>
      </w:r>
      <w:r>
        <w:t xml:space="preserve">to follow </w:t>
      </w:r>
      <w:r w:rsidRPr="00BC40ED">
        <w:t>in chapter 3].</w:t>
      </w:r>
    </w:p>
    <w:p w14:paraId="1D871FCF" w14:textId="77777777" w:rsidR="00AA646E" w:rsidRDefault="00AA646E"/>
    <w:sectPr w:rsidR="00AA646E" w:rsidSect="00E0601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c S. Halfon" w:date="2022-08-15T21:06:00Z" w:initials="MOU">
    <w:p w14:paraId="187DFB8D" w14:textId="77777777" w:rsidR="00304AE6" w:rsidRDefault="00304AE6" w:rsidP="00304AE6">
      <w:pPr>
        <w:pStyle w:val="CommentText"/>
      </w:pPr>
      <w:r>
        <w:rPr>
          <w:rStyle w:val="CommentReference"/>
        </w:rPr>
        <w:annotationRef/>
      </w:r>
      <w:r>
        <w:t>True enough, but I think the orthology mapping is useful regardless, for any application</w:t>
      </w:r>
    </w:p>
  </w:comment>
  <w:comment w:id="1" w:author="Marc S. Halfon" w:date="2022-08-15T21:08:00Z" w:initials="MOU">
    <w:p w14:paraId="34281F6C" w14:textId="77777777" w:rsidR="00304AE6" w:rsidRDefault="00304AE6" w:rsidP="00304AE6">
      <w:pPr>
        <w:pStyle w:val="CommentText"/>
      </w:pPr>
      <w:r>
        <w:rPr>
          <w:rStyle w:val="CommentReference"/>
        </w:rPr>
        <w:annotationRef/>
      </w:r>
      <w:r>
        <w:t>Check which is more proper ‘fasta’ or ‘FASTA’</w:t>
      </w:r>
    </w:p>
  </w:comment>
  <w:comment w:id="2" w:author="Marc S. Halfon" w:date="2022-08-15T21:10:00Z" w:initials="MOU">
    <w:p w14:paraId="024A4BDA" w14:textId="77777777" w:rsidR="00304AE6" w:rsidRDefault="00304AE6" w:rsidP="00304AE6">
      <w:pPr>
        <w:pStyle w:val="CommentText"/>
      </w:pPr>
      <w:r>
        <w:rPr>
          <w:rStyle w:val="CommentReference"/>
        </w:rPr>
        <w:annotationRef/>
      </w:r>
      <w:r>
        <w:t>Need something more than ‘hits’ which has little meaning to the average reader</w:t>
      </w:r>
    </w:p>
  </w:comment>
  <w:comment w:id="3" w:author="Marc S. Halfon" w:date="2022-08-15T21:12:00Z" w:initials="MOU">
    <w:p w14:paraId="774CA6F6" w14:textId="77777777" w:rsidR="00304AE6" w:rsidRDefault="00304AE6" w:rsidP="00304AE6">
      <w:pPr>
        <w:pStyle w:val="CommentText"/>
      </w:pPr>
      <w:r>
        <w:rPr>
          <w:rStyle w:val="CommentReference"/>
        </w:rPr>
        <w:annotationRef/>
      </w:r>
      <w:r>
        <w:t>Sentence too long</w:t>
      </w:r>
    </w:p>
  </w:comment>
  <w:comment w:id="4" w:author="Marc S. Halfon" w:date="2022-08-15T21:13:00Z" w:initials="MOU">
    <w:p w14:paraId="52AE111F" w14:textId="77777777" w:rsidR="00304AE6" w:rsidRDefault="00304AE6" w:rsidP="00304AE6">
      <w:pPr>
        <w:pStyle w:val="CommentText"/>
      </w:pPr>
      <w:r>
        <w:rPr>
          <w:rStyle w:val="CommentReference"/>
        </w:rPr>
        <w:annotationRef/>
      </w:r>
      <w:r>
        <w:t>I stopped fixing it but I  think probably Orthologer should be capitalized and maybe also italicized to make clear are referring to a specific software.</w:t>
      </w:r>
    </w:p>
  </w:comment>
  <w:comment w:id="6" w:author="Marc S. Halfon" w:date="2022-08-15T21:19:00Z" w:initials="MOU">
    <w:p w14:paraId="7AD3B670" w14:textId="77777777" w:rsidR="00304AE6" w:rsidRDefault="00304AE6" w:rsidP="00304AE6">
      <w:pPr>
        <w:pStyle w:val="CommentText"/>
      </w:pPr>
      <w:r>
        <w:rPr>
          <w:rStyle w:val="CommentReference"/>
        </w:rPr>
        <w:annotationRef/>
      </w:r>
      <w:r>
        <w:t>For example…[give awk/sed command or however you edit]</w:t>
      </w:r>
    </w:p>
  </w:comment>
  <w:comment w:id="7" w:author="Marc S. Halfon" w:date="2022-08-15T21:20:00Z" w:initials="MOU">
    <w:p w14:paraId="270AE146" w14:textId="77777777" w:rsidR="00304AE6" w:rsidRDefault="00304AE6" w:rsidP="00304AE6">
      <w:pPr>
        <w:pStyle w:val="CommentText"/>
      </w:pPr>
      <w:r>
        <w:rPr>
          <w:rStyle w:val="CommentReference"/>
        </w:rPr>
        <w:annotationRef/>
      </w:r>
      <w:r>
        <w:t>Of what?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7DFB8D" w15:done="0"/>
  <w15:commentEx w15:paraId="34281F6C" w15:done="0"/>
  <w15:commentEx w15:paraId="024A4BDA" w15:done="0"/>
  <w15:commentEx w15:paraId="774CA6F6" w15:done="0"/>
  <w15:commentEx w15:paraId="52AE111F" w15:done="0"/>
  <w15:commentEx w15:paraId="7AD3B670" w15:done="0"/>
  <w15:commentEx w15:paraId="270AE1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533D8" w16cex:dateUtc="2022-08-16T01:06:00Z"/>
  <w16cex:commentExtensible w16cex:durableId="26A53443" w16cex:dateUtc="2022-08-16T01:08:00Z"/>
  <w16cex:commentExtensible w16cex:durableId="26A534E0" w16cex:dateUtc="2022-08-16T01:10:00Z"/>
  <w16cex:commentExtensible w16cex:durableId="26A5354B" w16cex:dateUtc="2022-08-16T01:12:00Z"/>
  <w16cex:commentExtensible w16cex:durableId="26A5357E" w16cex:dateUtc="2022-08-16T01:13:00Z"/>
  <w16cex:commentExtensible w16cex:durableId="26A536DF" w16cex:dateUtc="2022-08-16T01:19:00Z"/>
  <w16cex:commentExtensible w16cex:durableId="26A5370A" w16cex:dateUtc="2022-08-16T0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7DFB8D" w16cid:durableId="26A533D8"/>
  <w16cid:commentId w16cid:paraId="34281F6C" w16cid:durableId="26A53443"/>
  <w16cid:commentId w16cid:paraId="024A4BDA" w16cid:durableId="26A534E0"/>
  <w16cid:commentId w16cid:paraId="774CA6F6" w16cid:durableId="26A5354B"/>
  <w16cid:commentId w16cid:paraId="52AE111F" w16cid:durableId="26A5357E"/>
  <w16cid:commentId w16cid:paraId="7AD3B670" w16cid:durableId="26A536DF"/>
  <w16cid:commentId w16cid:paraId="270AE146" w16cid:durableId="26A5370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C52B7"/>
    <w:multiLevelType w:val="hybridMultilevel"/>
    <w:tmpl w:val="4E220522"/>
    <w:lvl w:ilvl="0" w:tplc="04090001">
      <w:start w:val="1"/>
      <w:numFmt w:val="bullet"/>
      <w:lvlText w:val=""/>
      <w:lvlJc w:val="left"/>
      <w:pPr>
        <w:ind w:left="1080" w:hanging="360"/>
      </w:pPr>
      <w:rPr>
        <w:rFonts w:ascii="Symbol" w:hAnsi="Symbol" w:hint="default"/>
      </w:rPr>
    </w:lvl>
    <w:lvl w:ilvl="1" w:tplc="4E88280C">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F401FBA"/>
    <w:multiLevelType w:val="hybridMultilevel"/>
    <w:tmpl w:val="B6A43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453418"/>
    <w:multiLevelType w:val="hybridMultilevel"/>
    <w:tmpl w:val="A2646D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836627"/>
    <w:multiLevelType w:val="hybridMultilevel"/>
    <w:tmpl w:val="338041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 S. Halfon">
    <w15:presenceInfo w15:providerId="None" w15:userId="Marc S. Half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AE6"/>
    <w:rsid w:val="00006A98"/>
    <w:rsid w:val="00010AFF"/>
    <w:rsid w:val="0001154A"/>
    <w:rsid w:val="0001316F"/>
    <w:rsid w:val="00015655"/>
    <w:rsid w:val="00020330"/>
    <w:rsid w:val="000251C6"/>
    <w:rsid w:val="000360EE"/>
    <w:rsid w:val="00043338"/>
    <w:rsid w:val="0005467F"/>
    <w:rsid w:val="00067E9F"/>
    <w:rsid w:val="00082BE9"/>
    <w:rsid w:val="00084EE2"/>
    <w:rsid w:val="000872E5"/>
    <w:rsid w:val="00092ABF"/>
    <w:rsid w:val="000932ED"/>
    <w:rsid w:val="000A3984"/>
    <w:rsid w:val="000A662A"/>
    <w:rsid w:val="000B4127"/>
    <w:rsid w:val="000B5447"/>
    <w:rsid w:val="000B5F40"/>
    <w:rsid w:val="000C3BE8"/>
    <w:rsid w:val="000C6042"/>
    <w:rsid w:val="000D0085"/>
    <w:rsid w:val="000D5EB2"/>
    <w:rsid w:val="000E05E0"/>
    <w:rsid w:val="000E2050"/>
    <w:rsid w:val="000F15C3"/>
    <w:rsid w:val="000F1F69"/>
    <w:rsid w:val="00103804"/>
    <w:rsid w:val="00112FDE"/>
    <w:rsid w:val="00117A0E"/>
    <w:rsid w:val="00117B33"/>
    <w:rsid w:val="00133BC3"/>
    <w:rsid w:val="00134AF2"/>
    <w:rsid w:val="00140F70"/>
    <w:rsid w:val="00144216"/>
    <w:rsid w:val="001626D6"/>
    <w:rsid w:val="001627C5"/>
    <w:rsid w:val="001672C4"/>
    <w:rsid w:val="001726D9"/>
    <w:rsid w:val="00185C48"/>
    <w:rsid w:val="001A1F47"/>
    <w:rsid w:val="001A5FD7"/>
    <w:rsid w:val="001A7DBA"/>
    <w:rsid w:val="001B0057"/>
    <w:rsid w:val="001B266C"/>
    <w:rsid w:val="001B55F4"/>
    <w:rsid w:val="001B5BE3"/>
    <w:rsid w:val="001B5DC1"/>
    <w:rsid w:val="001C5734"/>
    <w:rsid w:val="001D0236"/>
    <w:rsid w:val="001D0315"/>
    <w:rsid w:val="001E668F"/>
    <w:rsid w:val="001F011B"/>
    <w:rsid w:val="001F0A03"/>
    <w:rsid w:val="001F54B7"/>
    <w:rsid w:val="00205F01"/>
    <w:rsid w:val="00206B0E"/>
    <w:rsid w:val="00214798"/>
    <w:rsid w:val="00216203"/>
    <w:rsid w:val="002266C9"/>
    <w:rsid w:val="00253777"/>
    <w:rsid w:val="00262A99"/>
    <w:rsid w:val="00264033"/>
    <w:rsid w:val="00265D08"/>
    <w:rsid w:val="00281F5B"/>
    <w:rsid w:val="00281FBF"/>
    <w:rsid w:val="00283081"/>
    <w:rsid w:val="00287982"/>
    <w:rsid w:val="00290CF8"/>
    <w:rsid w:val="002920F5"/>
    <w:rsid w:val="002930CB"/>
    <w:rsid w:val="00297584"/>
    <w:rsid w:val="002B072C"/>
    <w:rsid w:val="002B21FA"/>
    <w:rsid w:val="002B5B81"/>
    <w:rsid w:val="002C65CA"/>
    <w:rsid w:val="002D5CCB"/>
    <w:rsid w:val="002E1DCE"/>
    <w:rsid w:val="002F37A8"/>
    <w:rsid w:val="00300CAA"/>
    <w:rsid w:val="00304AE6"/>
    <w:rsid w:val="00312747"/>
    <w:rsid w:val="00317463"/>
    <w:rsid w:val="00322020"/>
    <w:rsid w:val="0032456D"/>
    <w:rsid w:val="00324811"/>
    <w:rsid w:val="00344A7D"/>
    <w:rsid w:val="0036620F"/>
    <w:rsid w:val="00376D55"/>
    <w:rsid w:val="00376DE4"/>
    <w:rsid w:val="00380ECD"/>
    <w:rsid w:val="00390AD5"/>
    <w:rsid w:val="00396F4F"/>
    <w:rsid w:val="003A1BDC"/>
    <w:rsid w:val="003A4EFE"/>
    <w:rsid w:val="003B3C99"/>
    <w:rsid w:val="003B57BB"/>
    <w:rsid w:val="003B6CE3"/>
    <w:rsid w:val="003C1C43"/>
    <w:rsid w:val="003C2537"/>
    <w:rsid w:val="003C409C"/>
    <w:rsid w:val="003C4DC0"/>
    <w:rsid w:val="003C5F87"/>
    <w:rsid w:val="003C6958"/>
    <w:rsid w:val="003D0433"/>
    <w:rsid w:val="003D1F7F"/>
    <w:rsid w:val="003D3DD8"/>
    <w:rsid w:val="004054DE"/>
    <w:rsid w:val="00413486"/>
    <w:rsid w:val="004212E1"/>
    <w:rsid w:val="004263D6"/>
    <w:rsid w:val="00426522"/>
    <w:rsid w:val="00435B16"/>
    <w:rsid w:val="00440D44"/>
    <w:rsid w:val="00472EF1"/>
    <w:rsid w:val="00476273"/>
    <w:rsid w:val="00477813"/>
    <w:rsid w:val="00487182"/>
    <w:rsid w:val="004946C0"/>
    <w:rsid w:val="00496C68"/>
    <w:rsid w:val="004A64D0"/>
    <w:rsid w:val="004A7952"/>
    <w:rsid w:val="004B1BF6"/>
    <w:rsid w:val="004C2EC0"/>
    <w:rsid w:val="004C3A4B"/>
    <w:rsid w:val="004C71B1"/>
    <w:rsid w:val="004D1590"/>
    <w:rsid w:val="004D2033"/>
    <w:rsid w:val="004E37BC"/>
    <w:rsid w:val="004E44BE"/>
    <w:rsid w:val="004F260C"/>
    <w:rsid w:val="004F281E"/>
    <w:rsid w:val="004F2F7C"/>
    <w:rsid w:val="004F5F58"/>
    <w:rsid w:val="00504F44"/>
    <w:rsid w:val="005232DF"/>
    <w:rsid w:val="005313F0"/>
    <w:rsid w:val="00536A02"/>
    <w:rsid w:val="00545B74"/>
    <w:rsid w:val="0055028D"/>
    <w:rsid w:val="0055093D"/>
    <w:rsid w:val="00551778"/>
    <w:rsid w:val="00552689"/>
    <w:rsid w:val="00553CC6"/>
    <w:rsid w:val="00556FFA"/>
    <w:rsid w:val="00564DAE"/>
    <w:rsid w:val="00572E2C"/>
    <w:rsid w:val="005730FB"/>
    <w:rsid w:val="00576E27"/>
    <w:rsid w:val="00586151"/>
    <w:rsid w:val="0059025E"/>
    <w:rsid w:val="0059332F"/>
    <w:rsid w:val="0059693E"/>
    <w:rsid w:val="005A1EC1"/>
    <w:rsid w:val="005A2C3A"/>
    <w:rsid w:val="005B1068"/>
    <w:rsid w:val="005B14F9"/>
    <w:rsid w:val="005B4030"/>
    <w:rsid w:val="005B49C6"/>
    <w:rsid w:val="005C5C8F"/>
    <w:rsid w:val="005C5FAF"/>
    <w:rsid w:val="005C74D4"/>
    <w:rsid w:val="005D27AF"/>
    <w:rsid w:val="005D3E2E"/>
    <w:rsid w:val="005D5E04"/>
    <w:rsid w:val="005E587D"/>
    <w:rsid w:val="005F7A11"/>
    <w:rsid w:val="005F7C36"/>
    <w:rsid w:val="0060556E"/>
    <w:rsid w:val="0060676E"/>
    <w:rsid w:val="006104C3"/>
    <w:rsid w:val="00612A5C"/>
    <w:rsid w:val="006153EC"/>
    <w:rsid w:val="00617DB1"/>
    <w:rsid w:val="0062151C"/>
    <w:rsid w:val="00624709"/>
    <w:rsid w:val="006343B5"/>
    <w:rsid w:val="00636F74"/>
    <w:rsid w:val="006414E3"/>
    <w:rsid w:val="006419E3"/>
    <w:rsid w:val="00641BB1"/>
    <w:rsid w:val="00650A64"/>
    <w:rsid w:val="00660423"/>
    <w:rsid w:val="00660C5B"/>
    <w:rsid w:val="00665F32"/>
    <w:rsid w:val="00670B85"/>
    <w:rsid w:val="006807BF"/>
    <w:rsid w:val="006862A4"/>
    <w:rsid w:val="00696CD9"/>
    <w:rsid w:val="006973FA"/>
    <w:rsid w:val="006A138E"/>
    <w:rsid w:val="006A17A4"/>
    <w:rsid w:val="006A1AAE"/>
    <w:rsid w:val="006A2DD2"/>
    <w:rsid w:val="006A6514"/>
    <w:rsid w:val="006B5E3A"/>
    <w:rsid w:val="006C1991"/>
    <w:rsid w:val="006C42B3"/>
    <w:rsid w:val="006D23D8"/>
    <w:rsid w:val="006D662B"/>
    <w:rsid w:val="006D7D18"/>
    <w:rsid w:val="006D7D30"/>
    <w:rsid w:val="006E3DF3"/>
    <w:rsid w:val="006E6897"/>
    <w:rsid w:val="006F639C"/>
    <w:rsid w:val="0070542C"/>
    <w:rsid w:val="0070544D"/>
    <w:rsid w:val="00712081"/>
    <w:rsid w:val="00715E6F"/>
    <w:rsid w:val="00727E5C"/>
    <w:rsid w:val="00733706"/>
    <w:rsid w:val="0074032A"/>
    <w:rsid w:val="0074147E"/>
    <w:rsid w:val="00751AAF"/>
    <w:rsid w:val="00756A48"/>
    <w:rsid w:val="00762F4B"/>
    <w:rsid w:val="00770476"/>
    <w:rsid w:val="00771137"/>
    <w:rsid w:val="007722F9"/>
    <w:rsid w:val="007723E3"/>
    <w:rsid w:val="00776A12"/>
    <w:rsid w:val="007943C5"/>
    <w:rsid w:val="00794D65"/>
    <w:rsid w:val="007A1C37"/>
    <w:rsid w:val="007B024B"/>
    <w:rsid w:val="007C513D"/>
    <w:rsid w:val="007C6053"/>
    <w:rsid w:val="007D7076"/>
    <w:rsid w:val="007E09C2"/>
    <w:rsid w:val="007E328F"/>
    <w:rsid w:val="007E4500"/>
    <w:rsid w:val="007F5275"/>
    <w:rsid w:val="007F6EAF"/>
    <w:rsid w:val="008000CF"/>
    <w:rsid w:val="0080029F"/>
    <w:rsid w:val="00804B95"/>
    <w:rsid w:val="00806357"/>
    <w:rsid w:val="00823615"/>
    <w:rsid w:val="00823742"/>
    <w:rsid w:val="0083041F"/>
    <w:rsid w:val="00830ECB"/>
    <w:rsid w:val="00837116"/>
    <w:rsid w:val="00837468"/>
    <w:rsid w:val="008458CE"/>
    <w:rsid w:val="00850C4A"/>
    <w:rsid w:val="00852156"/>
    <w:rsid w:val="00870F1E"/>
    <w:rsid w:val="0087606E"/>
    <w:rsid w:val="008A3194"/>
    <w:rsid w:val="008A76B0"/>
    <w:rsid w:val="008B2EE2"/>
    <w:rsid w:val="008B4712"/>
    <w:rsid w:val="008B650B"/>
    <w:rsid w:val="008C144A"/>
    <w:rsid w:val="008D09F4"/>
    <w:rsid w:val="008D18D9"/>
    <w:rsid w:val="008D6F0B"/>
    <w:rsid w:val="008E2DD0"/>
    <w:rsid w:val="008E5D27"/>
    <w:rsid w:val="008F52EB"/>
    <w:rsid w:val="008F6018"/>
    <w:rsid w:val="008F76DD"/>
    <w:rsid w:val="009009DA"/>
    <w:rsid w:val="009142F3"/>
    <w:rsid w:val="00915845"/>
    <w:rsid w:val="009431A1"/>
    <w:rsid w:val="009432CD"/>
    <w:rsid w:val="00951803"/>
    <w:rsid w:val="00952168"/>
    <w:rsid w:val="009578C4"/>
    <w:rsid w:val="00962042"/>
    <w:rsid w:val="00975909"/>
    <w:rsid w:val="009919BC"/>
    <w:rsid w:val="009A2E70"/>
    <w:rsid w:val="009A52CB"/>
    <w:rsid w:val="009A66DF"/>
    <w:rsid w:val="009A7BBF"/>
    <w:rsid w:val="009B17DB"/>
    <w:rsid w:val="009B652A"/>
    <w:rsid w:val="009B6FB9"/>
    <w:rsid w:val="009C2AD9"/>
    <w:rsid w:val="009C313A"/>
    <w:rsid w:val="009C4C35"/>
    <w:rsid w:val="009C7674"/>
    <w:rsid w:val="009D36BB"/>
    <w:rsid w:val="009D3FF0"/>
    <w:rsid w:val="009E079D"/>
    <w:rsid w:val="009E3646"/>
    <w:rsid w:val="009E4548"/>
    <w:rsid w:val="009E485F"/>
    <w:rsid w:val="009E595E"/>
    <w:rsid w:val="009F5827"/>
    <w:rsid w:val="00A0216D"/>
    <w:rsid w:val="00A029CE"/>
    <w:rsid w:val="00A03182"/>
    <w:rsid w:val="00A06AC5"/>
    <w:rsid w:val="00A10F1C"/>
    <w:rsid w:val="00A11465"/>
    <w:rsid w:val="00A12C2B"/>
    <w:rsid w:val="00A16810"/>
    <w:rsid w:val="00A22BFB"/>
    <w:rsid w:val="00A258C1"/>
    <w:rsid w:val="00A31B1A"/>
    <w:rsid w:val="00A32B3E"/>
    <w:rsid w:val="00A3401C"/>
    <w:rsid w:val="00A56004"/>
    <w:rsid w:val="00A57A4D"/>
    <w:rsid w:val="00A62E80"/>
    <w:rsid w:val="00A63665"/>
    <w:rsid w:val="00A821D5"/>
    <w:rsid w:val="00A87479"/>
    <w:rsid w:val="00A90312"/>
    <w:rsid w:val="00AA45AE"/>
    <w:rsid w:val="00AA646E"/>
    <w:rsid w:val="00AB740B"/>
    <w:rsid w:val="00AC25B4"/>
    <w:rsid w:val="00AC2AAB"/>
    <w:rsid w:val="00AC5451"/>
    <w:rsid w:val="00AC5751"/>
    <w:rsid w:val="00AC746D"/>
    <w:rsid w:val="00AD0FF5"/>
    <w:rsid w:val="00AD4C50"/>
    <w:rsid w:val="00AD7060"/>
    <w:rsid w:val="00AE491F"/>
    <w:rsid w:val="00AE76C9"/>
    <w:rsid w:val="00AE782C"/>
    <w:rsid w:val="00AF0A26"/>
    <w:rsid w:val="00AF66DA"/>
    <w:rsid w:val="00B07086"/>
    <w:rsid w:val="00B14DFE"/>
    <w:rsid w:val="00B20507"/>
    <w:rsid w:val="00B24E3E"/>
    <w:rsid w:val="00B25A52"/>
    <w:rsid w:val="00B26C54"/>
    <w:rsid w:val="00B5026E"/>
    <w:rsid w:val="00B61A56"/>
    <w:rsid w:val="00B61C5A"/>
    <w:rsid w:val="00B77705"/>
    <w:rsid w:val="00B806FB"/>
    <w:rsid w:val="00B90120"/>
    <w:rsid w:val="00B93F09"/>
    <w:rsid w:val="00B95D0D"/>
    <w:rsid w:val="00B97139"/>
    <w:rsid w:val="00BA5A7E"/>
    <w:rsid w:val="00BB2C2C"/>
    <w:rsid w:val="00BB325C"/>
    <w:rsid w:val="00BB46FF"/>
    <w:rsid w:val="00BC3F45"/>
    <w:rsid w:val="00BD0BFD"/>
    <w:rsid w:val="00BD1173"/>
    <w:rsid w:val="00BE6C2E"/>
    <w:rsid w:val="00BF4420"/>
    <w:rsid w:val="00C00BEC"/>
    <w:rsid w:val="00C0132A"/>
    <w:rsid w:val="00C02BC8"/>
    <w:rsid w:val="00C02E11"/>
    <w:rsid w:val="00C072A2"/>
    <w:rsid w:val="00C147EC"/>
    <w:rsid w:val="00C16618"/>
    <w:rsid w:val="00C34EEE"/>
    <w:rsid w:val="00C54081"/>
    <w:rsid w:val="00C548CB"/>
    <w:rsid w:val="00C551D2"/>
    <w:rsid w:val="00C57470"/>
    <w:rsid w:val="00C6162D"/>
    <w:rsid w:val="00C73C64"/>
    <w:rsid w:val="00C92142"/>
    <w:rsid w:val="00C93361"/>
    <w:rsid w:val="00CA29DF"/>
    <w:rsid w:val="00CA507A"/>
    <w:rsid w:val="00CC0F01"/>
    <w:rsid w:val="00CC35B4"/>
    <w:rsid w:val="00CC7D7C"/>
    <w:rsid w:val="00CD4810"/>
    <w:rsid w:val="00CE0EEA"/>
    <w:rsid w:val="00CE1D3F"/>
    <w:rsid w:val="00CF3929"/>
    <w:rsid w:val="00CF56FF"/>
    <w:rsid w:val="00D0743C"/>
    <w:rsid w:val="00D21F1F"/>
    <w:rsid w:val="00D25C70"/>
    <w:rsid w:val="00D2758D"/>
    <w:rsid w:val="00D31526"/>
    <w:rsid w:val="00D33D5A"/>
    <w:rsid w:val="00D35436"/>
    <w:rsid w:val="00D47B2B"/>
    <w:rsid w:val="00D52893"/>
    <w:rsid w:val="00D52F14"/>
    <w:rsid w:val="00D566F8"/>
    <w:rsid w:val="00D64AE6"/>
    <w:rsid w:val="00D841CB"/>
    <w:rsid w:val="00D85E12"/>
    <w:rsid w:val="00D86738"/>
    <w:rsid w:val="00DB1BEC"/>
    <w:rsid w:val="00DC4393"/>
    <w:rsid w:val="00DC70BC"/>
    <w:rsid w:val="00DD2FA2"/>
    <w:rsid w:val="00DF1A54"/>
    <w:rsid w:val="00E0330E"/>
    <w:rsid w:val="00E041FF"/>
    <w:rsid w:val="00E06019"/>
    <w:rsid w:val="00E062A8"/>
    <w:rsid w:val="00E124AB"/>
    <w:rsid w:val="00E13EE8"/>
    <w:rsid w:val="00E243AC"/>
    <w:rsid w:val="00E43020"/>
    <w:rsid w:val="00E45FCB"/>
    <w:rsid w:val="00E47095"/>
    <w:rsid w:val="00E50CE0"/>
    <w:rsid w:val="00E51A02"/>
    <w:rsid w:val="00E64BB0"/>
    <w:rsid w:val="00E67ADD"/>
    <w:rsid w:val="00E708D5"/>
    <w:rsid w:val="00E73F3D"/>
    <w:rsid w:val="00E766D9"/>
    <w:rsid w:val="00E83092"/>
    <w:rsid w:val="00E86950"/>
    <w:rsid w:val="00E932EE"/>
    <w:rsid w:val="00EA0890"/>
    <w:rsid w:val="00EA522E"/>
    <w:rsid w:val="00EB72A9"/>
    <w:rsid w:val="00EB7A41"/>
    <w:rsid w:val="00EC1B93"/>
    <w:rsid w:val="00EC28FC"/>
    <w:rsid w:val="00ED1F2A"/>
    <w:rsid w:val="00ED68F6"/>
    <w:rsid w:val="00EE1C88"/>
    <w:rsid w:val="00EE2B4E"/>
    <w:rsid w:val="00EE3B74"/>
    <w:rsid w:val="00EE3E12"/>
    <w:rsid w:val="00EE403C"/>
    <w:rsid w:val="00EF3EC0"/>
    <w:rsid w:val="00F03074"/>
    <w:rsid w:val="00F04C56"/>
    <w:rsid w:val="00F05E4E"/>
    <w:rsid w:val="00F11534"/>
    <w:rsid w:val="00F20330"/>
    <w:rsid w:val="00F262D5"/>
    <w:rsid w:val="00F26EF5"/>
    <w:rsid w:val="00F34EE7"/>
    <w:rsid w:val="00F43BE6"/>
    <w:rsid w:val="00F45F10"/>
    <w:rsid w:val="00F5050F"/>
    <w:rsid w:val="00F516DB"/>
    <w:rsid w:val="00F56231"/>
    <w:rsid w:val="00F636AE"/>
    <w:rsid w:val="00F65863"/>
    <w:rsid w:val="00F664DE"/>
    <w:rsid w:val="00F764A0"/>
    <w:rsid w:val="00F878D5"/>
    <w:rsid w:val="00FA09AA"/>
    <w:rsid w:val="00FA0DB3"/>
    <w:rsid w:val="00FA7A7D"/>
    <w:rsid w:val="00FB216A"/>
    <w:rsid w:val="00FB2285"/>
    <w:rsid w:val="00FB35D9"/>
    <w:rsid w:val="00FD1C95"/>
    <w:rsid w:val="00FD7611"/>
    <w:rsid w:val="00FF4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D72793"/>
  <w15:chartTrackingRefBased/>
  <w15:docId w15:val="{BA8EFFA5-AEAA-B549-AB1F-B413F5A56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AE6"/>
    <w:pPr>
      <w:spacing w:before="120" w:after="120"/>
    </w:pPr>
  </w:style>
  <w:style w:type="paragraph" w:styleId="Heading3">
    <w:name w:val="heading 3"/>
    <w:basedOn w:val="Normal"/>
    <w:next w:val="Normal"/>
    <w:link w:val="Heading3Char"/>
    <w:uiPriority w:val="9"/>
    <w:unhideWhenUsed/>
    <w:qFormat/>
    <w:rsid w:val="00304AE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04A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04AE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04AE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304AE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04AE6"/>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304AE6"/>
    <w:pPr>
      <w:ind w:left="720"/>
      <w:contextualSpacing/>
    </w:pPr>
  </w:style>
  <w:style w:type="character" w:styleId="Hyperlink">
    <w:name w:val="Hyperlink"/>
    <w:basedOn w:val="DefaultParagraphFont"/>
    <w:uiPriority w:val="99"/>
    <w:unhideWhenUsed/>
    <w:rsid w:val="00304AE6"/>
    <w:rPr>
      <w:color w:val="0563C1" w:themeColor="hyperlink"/>
      <w:u w:val="single"/>
    </w:rPr>
  </w:style>
  <w:style w:type="character" w:styleId="CommentReference">
    <w:name w:val="annotation reference"/>
    <w:basedOn w:val="DefaultParagraphFont"/>
    <w:uiPriority w:val="99"/>
    <w:semiHidden/>
    <w:unhideWhenUsed/>
    <w:rsid w:val="00304AE6"/>
    <w:rPr>
      <w:sz w:val="16"/>
      <w:szCs w:val="16"/>
    </w:rPr>
  </w:style>
  <w:style w:type="paragraph" w:styleId="CommentText">
    <w:name w:val="annotation text"/>
    <w:basedOn w:val="Normal"/>
    <w:link w:val="CommentTextChar"/>
    <w:uiPriority w:val="99"/>
    <w:unhideWhenUsed/>
    <w:rsid w:val="00304AE6"/>
    <w:rPr>
      <w:sz w:val="20"/>
      <w:szCs w:val="20"/>
    </w:rPr>
  </w:style>
  <w:style w:type="character" w:customStyle="1" w:styleId="CommentTextChar">
    <w:name w:val="Comment Text Char"/>
    <w:basedOn w:val="DefaultParagraphFont"/>
    <w:link w:val="CommentText"/>
    <w:uiPriority w:val="99"/>
    <w:rsid w:val="00304AE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HalfonLab/Mapping-D.mel-Orthologs.git" TargetMode="External"/><Relationship Id="rId3" Type="http://schemas.openxmlformats.org/officeDocument/2006/relationships/settings" Target="settings.xml"/><Relationship Id="rId21" Type="http://schemas.openxmlformats.org/officeDocument/2006/relationships/image" Target="media/image12.png"/><Relationship Id="rId7" Type="http://schemas.microsoft.com/office/2016/09/relationships/commentsIds" Target="commentsId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hub.docker.com/r/ezlabgva/orthologer"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9</Pages>
  <Words>1274</Words>
  <Characters>7268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Hasiba Asma</dc:creator>
  <cp:keywords/>
  <dc:description/>
  <cp:lastModifiedBy>Hasiba Asma</cp:lastModifiedBy>
  <cp:revision>1</cp:revision>
  <dcterms:created xsi:type="dcterms:W3CDTF">2022-11-08T08:53:00Z</dcterms:created>
  <dcterms:modified xsi:type="dcterms:W3CDTF">2022-11-08T09:30:00Z</dcterms:modified>
</cp:coreProperties>
</file>